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990C4A" w14:textId="47548587" w:rsidR="00235BE6" w:rsidRDefault="008B0DD7" w:rsidP="00737BBE">
      <w:pPr>
        <w:pBdr>
          <w:top w:val="nil"/>
          <w:left w:val="nil"/>
          <w:bottom w:val="nil"/>
          <w:right w:val="nil"/>
          <w:between w:val="nil"/>
        </w:pBdr>
        <w:spacing w:line="480" w:lineRule="auto"/>
        <w:jc w:val="center"/>
        <w:rPr>
          <w:rFonts w:ascii="Times New Roman" w:eastAsia="Times New Roman" w:hAnsi="Times New Roman" w:cs="Times New Roman"/>
          <w:i/>
          <w:color w:val="000000"/>
          <w:sz w:val="24"/>
          <w:szCs w:val="24"/>
        </w:rPr>
      </w:pPr>
      <w:del w:id="0" w:author="Laura H Spencer" w:date="2019-09-11T13:59:00Z">
        <w:r w:rsidDel="00FE560F">
          <w:rPr>
            <w:rFonts w:ascii="Times New Roman" w:eastAsia="Times New Roman" w:hAnsi="Times New Roman" w:cs="Times New Roman"/>
            <w:i/>
            <w:color w:val="000000"/>
            <w:sz w:val="24"/>
            <w:szCs w:val="24"/>
          </w:rPr>
          <w:delText xml:space="preserve">Minimizing </w:delText>
        </w:r>
      </w:del>
      <w:ins w:id="1" w:author="Laura H Spencer" w:date="2019-09-11T13:59:00Z">
        <w:r w:rsidR="00FE560F">
          <w:rPr>
            <w:rFonts w:ascii="Times New Roman" w:eastAsia="Times New Roman" w:hAnsi="Times New Roman" w:cs="Times New Roman"/>
            <w:i/>
            <w:color w:val="000000"/>
            <w:sz w:val="24"/>
            <w:szCs w:val="24"/>
          </w:rPr>
          <w:t>T</w:t>
        </w:r>
      </w:ins>
      <w:del w:id="2" w:author="Laura H Spencer" w:date="2019-09-11T13:59:00Z">
        <w:r w:rsidDel="00FE560F">
          <w:rPr>
            <w:rFonts w:ascii="Times New Roman" w:eastAsia="Times New Roman" w:hAnsi="Times New Roman" w:cs="Times New Roman"/>
            <w:i/>
            <w:color w:val="000000"/>
            <w:sz w:val="24"/>
            <w:szCs w:val="24"/>
          </w:rPr>
          <w:delText>t</w:delText>
        </w:r>
      </w:del>
      <w:r>
        <w:rPr>
          <w:rFonts w:ascii="Times New Roman" w:eastAsia="Times New Roman" w:hAnsi="Times New Roman" w:cs="Times New Roman"/>
          <w:i/>
          <w:color w:val="000000"/>
          <w:sz w:val="24"/>
          <w:szCs w:val="24"/>
        </w:rPr>
        <w:t xml:space="preserve">he </w:t>
      </w:r>
      <w:del w:id="3" w:author="Laura H Spencer" w:date="2019-09-11T13:25:00Z">
        <w:r w:rsidDel="001E5EDE">
          <w:rPr>
            <w:rFonts w:ascii="Times New Roman" w:eastAsia="Times New Roman" w:hAnsi="Times New Roman" w:cs="Times New Roman"/>
            <w:i/>
            <w:color w:val="000000"/>
            <w:sz w:val="24"/>
            <w:szCs w:val="24"/>
          </w:rPr>
          <w:delText xml:space="preserve">impacts </w:delText>
        </w:r>
      </w:del>
      <w:ins w:id="4" w:author="Laura H Spencer" w:date="2019-09-11T13:25:00Z">
        <w:r w:rsidR="001E5EDE">
          <w:rPr>
            <w:rFonts w:ascii="Times New Roman" w:eastAsia="Times New Roman" w:hAnsi="Times New Roman" w:cs="Times New Roman"/>
            <w:i/>
            <w:color w:val="000000"/>
            <w:sz w:val="24"/>
            <w:szCs w:val="24"/>
          </w:rPr>
          <w:t xml:space="preserve">risks </w:t>
        </w:r>
      </w:ins>
      <w:r>
        <w:rPr>
          <w:rFonts w:ascii="Times New Roman" w:eastAsia="Times New Roman" w:hAnsi="Times New Roman" w:cs="Times New Roman"/>
          <w:i/>
          <w:color w:val="000000"/>
          <w:sz w:val="24"/>
          <w:szCs w:val="24"/>
        </w:rPr>
        <w:t xml:space="preserve">of </w:t>
      </w:r>
      <w:ins w:id="5" w:author="Laura H Spencer" w:date="2019-09-11T13:58:00Z">
        <w:r w:rsidR="00FE560F">
          <w:rPr>
            <w:rFonts w:ascii="Times New Roman" w:eastAsia="Times New Roman" w:hAnsi="Times New Roman" w:cs="Times New Roman"/>
            <w:i/>
            <w:color w:val="000000"/>
            <w:sz w:val="24"/>
            <w:szCs w:val="24"/>
          </w:rPr>
          <w:t xml:space="preserve">shell-boring polychaetes to </w:t>
        </w:r>
      </w:ins>
      <w:del w:id="6" w:author="Laura H Spencer" w:date="2019-09-11T13:58:00Z">
        <w:r w:rsidDel="00FE560F">
          <w:rPr>
            <w:rFonts w:ascii="Times New Roman" w:eastAsia="Times New Roman" w:hAnsi="Times New Roman" w:cs="Times New Roman"/>
            <w:i/>
            <w:color w:val="000000"/>
            <w:sz w:val="24"/>
            <w:szCs w:val="24"/>
          </w:rPr>
          <w:delText xml:space="preserve">a cryptogenic aquaculture pest: protecting </w:delText>
        </w:r>
      </w:del>
      <w:r>
        <w:rPr>
          <w:rFonts w:ascii="Times New Roman" w:eastAsia="Times New Roman" w:hAnsi="Times New Roman" w:cs="Times New Roman"/>
          <w:i/>
          <w:color w:val="000000"/>
          <w:sz w:val="24"/>
          <w:szCs w:val="24"/>
        </w:rPr>
        <w:t xml:space="preserve">shellfish aquaculture </w:t>
      </w:r>
      <w:del w:id="7" w:author="Laura H Spencer" w:date="2019-09-11T13:58:00Z">
        <w:r w:rsidDel="00FE560F">
          <w:rPr>
            <w:rFonts w:ascii="Times New Roman" w:eastAsia="Times New Roman" w:hAnsi="Times New Roman" w:cs="Times New Roman"/>
            <w:i/>
            <w:color w:val="000000"/>
            <w:sz w:val="24"/>
            <w:szCs w:val="24"/>
          </w:rPr>
          <w:delText>from shell-boring polychaetes</w:delText>
        </w:r>
      </w:del>
      <w:ins w:id="8" w:author="Laura H Spencer" w:date="2019-09-11T13:39:00Z">
        <w:r w:rsidR="008037F2">
          <w:rPr>
            <w:rFonts w:ascii="Times New Roman" w:eastAsia="Times New Roman" w:hAnsi="Times New Roman" w:cs="Times New Roman"/>
            <w:i/>
            <w:color w:val="000000"/>
            <w:sz w:val="24"/>
            <w:szCs w:val="24"/>
          </w:rPr>
          <w:t>in Washington, US</w:t>
        </w:r>
      </w:ins>
      <w:ins w:id="9" w:author="Laura H Spencer" w:date="2019-09-11T13:59:00Z">
        <w:r w:rsidR="00FE560F">
          <w:rPr>
            <w:rFonts w:ascii="Times New Roman" w:eastAsia="Times New Roman" w:hAnsi="Times New Roman" w:cs="Times New Roman"/>
            <w:i/>
            <w:color w:val="000000"/>
            <w:sz w:val="24"/>
            <w:szCs w:val="24"/>
          </w:rPr>
          <w:t xml:space="preserve">A: a </w:t>
        </w:r>
      </w:ins>
      <w:ins w:id="10" w:author="Laura H Spencer" w:date="2019-09-29T14:40:00Z">
        <w:r w:rsidR="00B359C6">
          <w:rPr>
            <w:rFonts w:ascii="Times New Roman" w:eastAsia="Times New Roman" w:hAnsi="Times New Roman" w:cs="Times New Roman"/>
            <w:i/>
            <w:color w:val="000000"/>
            <w:sz w:val="24"/>
            <w:szCs w:val="24"/>
          </w:rPr>
          <w:t>mini-</w:t>
        </w:r>
      </w:ins>
      <w:ins w:id="11" w:author="Laura H Spencer" w:date="2019-09-11T13:59:00Z">
        <w:r w:rsidR="00FE560F">
          <w:rPr>
            <w:rFonts w:ascii="Times New Roman" w:eastAsia="Times New Roman" w:hAnsi="Times New Roman" w:cs="Times New Roman"/>
            <w:i/>
            <w:color w:val="000000"/>
            <w:sz w:val="24"/>
            <w:szCs w:val="24"/>
          </w:rPr>
          <w:t xml:space="preserve">review </w:t>
        </w:r>
      </w:ins>
      <w:ins w:id="12" w:author="Laura H Spencer" w:date="2019-09-29T10:17:00Z">
        <w:r w:rsidR="00055D5F">
          <w:rPr>
            <w:rFonts w:ascii="Times New Roman" w:eastAsia="Times New Roman" w:hAnsi="Times New Roman" w:cs="Times New Roman"/>
            <w:i/>
            <w:color w:val="000000"/>
            <w:sz w:val="24"/>
            <w:szCs w:val="24"/>
          </w:rPr>
          <w:t>to inform</w:t>
        </w:r>
      </w:ins>
      <w:ins w:id="13" w:author="Laura H Spencer" w:date="2019-09-11T13:59:00Z">
        <w:r w:rsidR="00FE560F">
          <w:rPr>
            <w:rFonts w:ascii="Times New Roman" w:eastAsia="Times New Roman" w:hAnsi="Times New Roman" w:cs="Times New Roman"/>
            <w:i/>
            <w:color w:val="000000"/>
            <w:sz w:val="24"/>
            <w:szCs w:val="24"/>
          </w:rPr>
          <w:t xml:space="preserve"> mitigation </w:t>
        </w:r>
      </w:ins>
      <w:ins w:id="14" w:author="Laura H Spencer" w:date="2019-09-29T10:17:00Z">
        <w:r w:rsidR="00055D5F">
          <w:rPr>
            <w:rFonts w:ascii="Times New Roman" w:eastAsia="Times New Roman" w:hAnsi="Times New Roman" w:cs="Times New Roman"/>
            <w:i/>
            <w:color w:val="000000"/>
            <w:sz w:val="24"/>
            <w:szCs w:val="24"/>
          </w:rPr>
          <w:t>actions</w:t>
        </w:r>
      </w:ins>
    </w:p>
    <w:p w14:paraId="0B7964B4" w14:textId="77777777" w:rsidR="00235BE6" w:rsidRDefault="00235BE6" w:rsidP="00737BBE">
      <w:pPr>
        <w:pBdr>
          <w:top w:val="nil"/>
          <w:left w:val="nil"/>
          <w:bottom w:val="nil"/>
          <w:right w:val="nil"/>
          <w:between w:val="nil"/>
        </w:pBdr>
        <w:spacing w:line="480" w:lineRule="auto"/>
        <w:jc w:val="center"/>
        <w:rPr>
          <w:rFonts w:ascii="Times New Roman" w:eastAsia="Times New Roman" w:hAnsi="Times New Roman" w:cs="Times New Roman"/>
          <w:b/>
          <w:color w:val="000000"/>
          <w:sz w:val="24"/>
          <w:szCs w:val="24"/>
        </w:rPr>
      </w:pPr>
    </w:p>
    <w:p w14:paraId="4B18FD92" w14:textId="77777777" w:rsidR="00235BE6" w:rsidRDefault="008B0DD7" w:rsidP="00737BBE">
      <w:pPr>
        <w:pBdr>
          <w:top w:val="nil"/>
          <w:left w:val="nil"/>
          <w:bottom w:val="nil"/>
          <w:right w:val="nil"/>
          <w:between w:val="nil"/>
        </w:pBdr>
        <w:spacing w:line="480" w:lineRule="auto"/>
        <w:jc w:val="center"/>
        <w:rPr>
          <w:rFonts w:ascii="Times New Roman" w:eastAsia="Times New Roman" w:hAnsi="Times New Roman" w:cs="Times New Roman"/>
          <w:i/>
          <w:color w:val="303030"/>
          <w:sz w:val="24"/>
          <w:szCs w:val="24"/>
          <w:highlight w:val="white"/>
        </w:rPr>
      </w:pPr>
      <w:r>
        <w:rPr>
          <w:rFonts w:ascii="Times New Roman" w:eastAsia="Times New Roman" w:hAnsi="Times New Roman" w:cs="Times New Roman"/>
          <w:color w:val="303030"/>
          <w:sz w:val="24"/>
          <w:szCs w:val="24"/>
          <w:highlight w:val="white"/>
        </w:rPr>
        <w:t>Laura H Spencer</w:t>
      </w:r>
      <w:r>
        <w:rPr>
          <w:rFonts w:ascii="Times New Roman" w:eastAsia="Times New Roman" w:hAnsi="Times New Roman" w:cs="Times New Roman"/>
          <w:color w:val="303030"/>
          <w:sz w:val="24"/>
          <w:szCs w:val="24"/>
          <w:highlight w:val="white"/>
          <w:vertAlign w:val="superscript"/>
        </w:rPr>
        <w:t>1</w:t>
      </w:r>
      <w:r>
        <w:rPr>
          <w:rFonts w:ascii="Times New Roman" w:eastAsia="Times New Roman" w:hAnsi="Times New Roman" w:cs="Times New Roman"/>
          <w:color w:val="303030"/>
          <w:sz w:val="24"/>
          <w:szCs w:val="24"/>
        </w:rPr>
        <w:t>, Julieta C Martinelli</w:t>
      </w:r>
      <w:r>
        <w:rPr>
          <w:rFonts w:ascii="Times New Roman" w:eastAsia="Times New Roman" w:hAnsi="Times New Roman" w:cs="Times New Roman"/>
          <w:color w:val="303030"/>
          <w:sz w:val="24"/>
          <w:szCs w:val="24"/>
          <w:highlight w:val="white"/>
          <w:vertAlign w:val="superscript"/>
        </w:rPr>
        <w:t>1</w:t>
      </w:r>
      <w:r>
        <w:rPr>
          <w:rFonts w:ascii="Times New Roman" w:eastAsia="Times New Roman" w:hAnsi="Times New Roman" w:cs="Times New Roman"/>
          <w:color w:val="303030"/>
          <w:sz w:val="24"/>
          <w:szCs w:val="24"/>
        </w:rPr>
        <w:t xml:space="preserve">, </w:t>
      </w:r>
      <w:r>
        <w:rPr>
          <w:rFonts w:ascii="Times New Roman" w:eastAsia="Times New Roman" w:hAnsi="Times New Roman" w:cs="Times New Roman"/>
          <w:color w:val="303030"/>
          <w:sz w:val="24"/>
          <w:szCs w:val="24"/>
          <w:highlight w:val="white"/>
        </w:rPr>
        <w:t>Teri L King</w:t>
      </w:r>
      <w:r>
        <w:rPr>
          <w:rFonts w:ascii="Times New Roman" w:eastAsia="Times New Roman" w:hAnsi="Times New Roman" w:cs="Times New Roman"/>
          <w:color w:val="303030"/>
          <w:sz w:val="24"/>
          <w:szCs w:val="24"/>
          <w:highlight w:val="white"/>
          <w:vertAlign w:val="superscript"/>
        </w:rPr>
        <w:t>2</w:t>
      </w:r>
      <w:r>
        <w:rPr>
          <w:rFonts w:ascii="Times New Roman" w:eastAsia="Times New Roman" w:hAnsi="Times New Roman" w:cs="Times New Roman"/>
          <w:color w:val="303030"/>
          <w:sz w:val="24"/>
          <w:szCs w:val="24"/>
          <w:highlight w:val="white"/>
        </w:rPr>
        <w:t>, Ryan Crim</w:t>
      </w:r>
      <w:r>
        <w:rPr>
          <w:rFonts w:ascii="Times New Roman" w:eastAsia="Times New Roman" w:hAnsi="Times New Roman" w:cs="Times New Roman"/>
          <w:color w:val="303030"/>
          <w:sz w:val="24"/>
          <w:szCs w:val="24"/>
          <w:highlight w:val="white"/>
          <w:vertAlign w:val="superscript"/>
        </w:rPr>
        <w:t>3</w:t>
      </w:r>
      <w:r>
        <w:rPr>
          <w:rFonts w:ascii="Times New Roman" w:eastAsia="Times New Roman" w:hAnsi="Times New Roman" w:cs="Times New Roman"/>
          <w:color w:val="303030"/>
          <w:sz w:val="24"/>
          <w:szCs w:val="24"/>
          <w:highlight w:val="white"/>
        </w:rPr>
        <w:t>,</w:t>
      </w:r>
      <w:r>
        <w:rPr>
          <w:rFonts w:ascii="Times New Roman" w:eastAsia="Times New Roman" w:hAnsi="Times New Roman" w:cs="Times New Roman"/>
          <w:i/>
          <w:color w:val="303030"/>
          <w:sz w:val="24"/>
          <w:szCs w:val="24"/>
          <w:highlight w:val="white"/>
        </w:rPr>
        <w:t xml:space="preserve"> </w:t>
      </w:r>
    </w:p>
    <w:p w14:paraId="18C49C03" w14:textId="77777777" w:rsidR="00235BE6" w:rsidRDefault="008B0DD7" w:rsidP="00737BBE">
      <w:pPr>
        <w:pBdr>
          <w:top w:val="nil"/>
          <w:left w:val="nil"/>
          <w:bottom w:val="nil"/>
          <w:right w:val="nil"/>
          <w:between w:val="nil"/>
        </w:pBdr>
        <w:spacing w:line="480" w:lineRule="auto"/>
        <w:jc w:val="center"/>
        <w:rPr>
          <w:rFonts w:ascii="Times New Roman" w:eastAsia="Times New Roman" w:hAnsi="Times New Roman" w:cs="Times New Roman"/>
          <w:color w:val="303030"/>
          <w:sz w:val="24"/>
          <w:szCs w:val="24"/>
          <w:highlight w:val="white"/>
        </w:rPr>
      </w:pPr>
      <w:r>
        <w:rPr>
          <w:rFonts w:ascii="Times New Roman" w:eastAsia="Times New Roman" w:hAnsi="Times New Roman" w:cs="Times New Roman"/>
          <w:color w:val="303030"/>
          <w:sz w:val="24"/>
          <w:szCs w:val="24"/>
          <w:highlight w:val="white"/>
        </w:rPr>
        <w:t>Brady Blake</w:t>
      </w:r>
      <w:r>
        <w:rPr>
          <w:rFonts w:ascii="Times New Roman" w:eastAsia="Times New Roman" w:hAnsi="Times New Roman" w:cs="Times New Roman"/>
          <w:color w:val="303030"/>
          <w:sz w:val="24"/>
          <w:szCs w:val="24"/>
          <w:highlight w:val="white"/>
          <w:vertAlign w:val="superscript"/>
        </w:rPr>
        <w:t>4</w:t>
      </w:r>
      <w:r>
        <w:rPr>
          <w:rFonts w:ascii="Times New Roman" w:eastAsia="Times New Roman" w:hAnsi="Times New Roman" w:cs="Times New Roman"/>
          <w:color w:val="303030"/>
          <w:sz w:val="24"/>
          <w:szCs w:val="24"/>
        </w:rPr>
        <w:t>, Heather M Lopes</w:t>
      </w:r>
      <w:r>
        <w:rPr>
          <w:rFonts w:ascii="Times New Roman" w:eastAsia="Times New Roman" w:hAnsi="Times New Roman" w:cs="Times New Roman"/>
          <w:color w:val="303030"/>
          <w:sz w:val="24"/>
          <w:szCs w:val="24"/>
          <w:highlight w:val="white"/>
          <w:vertAlign w:val="superscript"/>
        </w:rPr>
        <w:t>1</w:t>
      </w:r>
      <w:r>
        <w:rPr>
          <w:rFonts w:ascii="Times New Roman" w:eastAsia="Times New Roman" w:hAnsi="Times New Roman" w:cs="Times New Roman"/>
          <w:color w:val="303030"/>
          <w:sz w:val="24"/>
          <w:szCs w:val="24"/>
        </w:rPr>
        <w:t>,</w:t>
      </w:r>
      <w:r>
        <w:rPr>
          <w:rFonts w:ascii="Times New Roman" w:eastAsia="Times New Roman" w:hAnsi="Times New Roman" w:cs="Times New Roman"/>
          <w:color w:val="303030"/>
          <w:sz w:val="24"/>
          <w:szCs w:val="24"/>
          <w:highlight w:val="white"/>
          <w:vertAlign w:val="subscript"/>
        </w:rPr>
        <w:t xml:space="preserve"> </w:t>
      </w:r>
      <w:r>
        <w:rPr>
          <w:rFonts w:ascii="Times New Roman" w:eastAsia="Times New Roman" w:hAnsi="Times New Roman" w:cs="Times New Roman"/>
          <w:color w:val="303030"/>
          <w:sz w:val="24"/>
          <w:szCs w:val="24"/>
        </w:rPr>
        <w:t>Chelsea L Wood</w:t>
      </w:r>
      <w:r>
        <w:rPr>
          <w:rFonts w:ascii="Times New Roman" w:eastAsia="Times New Roman" w:hAnsi="Times New Roman" w:cs="Times New Roman"/>
          <w:color w:val="303030"/>
          <w:sz w:val="24"/>
          <w:szCs w:val="24"/>
          <w:highlight w:val="white"/>
          <w:vertAlign w:val="superscript"/>
        </w:rPr>
        <w:t>1</w:t>
      </w:r>
      <w:r>
        <w:rPr>
          <w:rFonts w:ascii="Times New Roman" w:eastAsia="Times New Roman" w:hAnsi="Times New Roman" w:cs="Times New Roman"/>
          <w:color w:val="303030"/>
          <w:sz w:val="24"/>
          <w:szCs w:val="24"/>
          <w:highlight w:val="white"/>
        </w:rPr>
        <w:t xml:space="preserve"> </w:t>
      </w:r>
    </w:p>
    <w:p w14:paraId="49A1EDFD" w14:textId="77777777" w:rsidR="00235BE6" w:rsidRDefault="00235BE6" w:rsidP="00737BBE">
      <w:pPr>
        <w:pBdr>
          <w:top w:val="nil"/>
          <w:left w:val="nil"/>
          <w:bottom w:val="nil"/>
          <w:right w:val="nil"/>
          <w:between w:val="nil"/>
        </w:pBdr>
        <w:spacing w:line="480" w:lineRule="auto"/>
        <w:jc w:val="center"/>
        <w:rPr>
          <w:rFonts w:ascii="Times New Roman" w:eastAsia="Times New Roman" w:hAnsi="Times New Roman" w:cs="Times New Roman"/>
          <w:color w:val="303030"/>
          <w:sz w:val="24"/>
          <w:szCs w:val="24"/>
          <w:highlight w:val="white"/>
        </w:rPr>
      </w:pPr>
    </w:p>
    <w:p w14:paraId="6433E703" w14:textId="77777777" w:rsidR="00235BE6" w:rsidRDefault="008B0DD7" w:rsidP="00737BBE">
      <w:pPr>
        <w:pBdr>
          <w:top w:val="nil"/>
          <w:left w:val="nil"/>
          <w:bottom w:val="nil"/>
          <w:right w:val="nil"/>
          <w:between w:val="nil"/>
        </w:pBdr>
        <w:spacing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vertAlign w:val="superscript"/>
        </w:rPr>
        <w:t>1</w:t>
      </w:r>
      <w:r>
        <w:rPr>
          <w:rFonts w:ascii="Times New Roman" w:eastAsia="Times New Roman" w:hAnsi="Times New Roman" w:cs="Times New Roman"/>
          <w:color w:val="000000"/>
          <w:sz w:val="24"/>
          <w:szCs w:val="24"/>
        </w:rPr>
        <w:t xml:space="preserve">School of Aquatic and Fishery Sciences, </w:t>
      </w:r>
      <w:r>
        <w:rPr>
          <w:rFonts w:ascii="Times New Roman" w:eastAsia="Times New Roman" w:hAnsi="Times New Roman" w:cs="Times New Roman"/>
          <w:sz w:val="24"/>
          <w:szCs w:val="24"/>
        </w:rPr>
        <w:t>University of Washington</w:t>
      </w:r>
      <w:r w:rsidR="00737BBE">
        <w:rPr>
          <w:rFonts w:ascii="Times New Roman" w:eastAsia="Times New Roman" w:hAnsi="Times New Roman" w:cs="Times New Roman"/>
          <w:sz w:val="24"/>
          <w:szCs w:val="24"/>
        </w:rPr>
        <w:t>, Seattle, WA 98105</w:t>
      </w:r>
    </w:p>
    <w:p w14:paraId="363251B5" w14:textId="77777777" w:rsidR="00235BE6" w:rsidRDefault="008B0DD7" w:rsidP="00737BBE">
      <w:pPr>
        <w:pBdr>
          <w:top w:val="nil"/>
          <w:left w:val="nil"/>
          <w:bottom w:val="nil"/>
          <w:right w:val="nil"/>
          <w:between w:val="nil"/>
        </w:pBdr>
        <w:spacing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vertAlign w:val="superscript"/>
        </w:rPr>
        <w:t>2</w:t>
      </w:r>
      <w:r>
        <w:rPr>
          <w:rFonts w:ascii="Times New Roman" w:eastAsia="Times New Roman" w:hAnsi="Times New Roman" w:cs="Times New Roman"/>
          <w:sz w:val="24"/>
          <w:szCs w:val="24"/>
        </w:rPr>
        <w:t>Washington Sea Grant</w:t>
      </w:r>
      <w:r w:rsidR="00737BBE">
        <w:rPr>
          <w:rFonts w:ascii="Times New Roman" w:eastAsia="Times New Roman" w:hAnsi="Times New Roman" w:cs="Times New Roman"/>
          <w:sz w:val="24"/>
          <w:szCs w:val="24"/>
        </w:rPr>
        <w:t>, University of Washington, Shelton, WA 98584</w:t>
      </w:r>
    </w:p>
    <w:p w14:paraId="43754AA5" w14:textId="77777777" w:rsidR="00235BE6" w:rsidRDefault="008B0DD7" w:rsidP="00737BBE">
      <w:pPr>
        <w:pBdr>
          <w:top w:val="nil"/>
          <w:left w:val="nil"/>
          <w:bottom w:val="nil"/>
          <w:right w:val="nil"/>
          <w:between w:val="nil"/>
        </w:pBdr>
        <w:spacing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vertAlign w:val="superscript"/>
        </w:rPr>
        <w:t>3</w:t>
      </w:r>
      <w:r>
        <w:rPr>
          <w:rFonts w:ascii="Times New Roman" w:eastAsia="Times New Roman" w:hAnsi="Times New Roman" w:cs="Times New Roman"/>
          <w:color w:val="000000"/>
          <w:sz w:val="24"/>
          <w:szCs w:val="24"/>
        </w:rPr>
        <w:t>Puget Sound Restoration Fund</w:t>
      </w:r>
      <w:r w:rsidR="00737BBE">
        <w:rPr>
          <w:rFonts w:ascii="Times New Roman" w:eastAsia="Times New Roman" w:hAnsi="Times New Roman" w:cs="Times New Roman"/>
          <w:color w:val="000000"/>
          <w:sz w:val="24"/>
          <w:szCs w:val="24"/>
        </w:rPr>
        <w:t>, Bainbridge Island, WA 98110</w:t>
      </w:r>
    </w:p>
    <w:p w14:paraId="05BD7722" w14:textId="77777777" w:rsidR="00235BE6" w:rsidRDefault="008B0DD7" w:rsidP="00737BBE">
      <w:pPr>
        <w:pBdr>
          <w:top w:val="nil"/>
          <w:left w:val="nil"/>
          <w:bottom w:val="nil"/>
          <w:right w:val="nil"/>
          <w:between w:val="nil"/>
        </w:pBdr>
        <w:spacing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303030"/>
          <w:sz w:val="24"/>
          <w:szCs w:val="24"/>
          <w:highlight w:val="white"/>
          <w:vertAlign w:val="superscript"/>
        </w:rPr>
        <w:t>4</w:t>
      </w:r>
      <w:r>
        <w:rPr>
          <w:rFonts w:ascii="Times New Roman" w:eastAsia="Times New Roman" w:hAnsi="Times New Roman" w:cs="Times New Roman"/>
          <w:color w:val="000000"/>
          <w:sz w:val="24"/>
          <w:szCs w:val="24"/>
        </w:rPr>
        <w:t>Washington State Department of Fish and Wildlife</w:t>
      </w:r>
      <w:r w:rsidR="00737BBE">
        <w:rPr>
          <w:rFonts w:ascii="Times New Roman" w:eastAsia="Times New Roman" w:hAnsi="Times New Roman" w:cs="Times New Roman"/>
          <w:color w:val="000000"/>
          <w:sz w:val="24"/>
          <w:szCs w:val="24"/>
        </w:rPr>
        <w:t>, Olympia, WA 98501</w:t>
      </w:r>
    </w:p>
    <w:p w14:paraId="50900900" w14:textId="77777777" w:rsidR="00235BE6" w:rsidRDefault="00235BE6" w:rsidP="00737BBE">
      <w:pPr>
        <w:pBdr>
          <w:top w:val="nil"/>
          <w:left w:val="nil"/>
          <w:bottom w:val="nil"/>
          <w:right w:val="nil"/>
          <w:between w:val="nil"/>
        </w:pBdr>
        <w:spacing w:line="480" w:lineRule="auto"/>
        <w:jc w:val="center"/>
        <w:rPr>
          <w:rFonts w:ascii="Times New Roman" w:eastAsia="Times New Roman" w:hAnsi="Times New Roman" w:cs="Times New Roman"/>
          <w:b/>
          <w:color w:val="000000"/>
          <w:sz w:val="24"/>
          <w:szCs w:val="24"/>
        </w:rPr>
      </w:pPr>
    </w:p>
    <w:p w14:paraId="40B620F0" w14:textId="77777777" w:rsidR="00235BE6" w:rsidRDefault="008B0DD7" w:rsidP="00737BBE">
      <w:pPr>
        <w:pBdr>
          <w:top w:val="nil"/>
          <w:left w:val="nil"/>
          <w:bottom w:val="nil"/>
          <w:right w:val="nil"/>
          <w:between w:val="nil"/>
        </w:pBdr>
        <w:spacing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Corresponding author: Laura H Spencer, lhs3@uw.edu </w:t>
      </w:r>
    </w:p>
    <w:p w14:paraId="261A6C28" w14:textId="77777777" w:rsidR="00235BE6" w:rsidRDefault="008B0DD7" w:rsidP="00737BBE">
      <w:pPr>
        <w:pBdr>
          <w:top w:val="nil"/>
          <w:left w:val="nil"/>
          <w:bottom w:val="nil"/>
          <w:right w:val="nil"/>
          <w:between w:val="nil"/>
        </w:pBd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Keywords: Polydora, mudworm, invasive species</w:t>
      </w:r>
      <w:r>
        <w:rPr>
          <w:rFonts w:ascii="Times New Roman" w:eastAsia="Times New Roman" w:hAnsi="Times New Roman" w:cs="Times New Roman"/>
          <w:sz w:val="24"/>
          <w:szCs w:val="24"/>
        </w:rPr>
        <w:t>, oyster</w:t>
      </w:r>
    </w:p>
    <w:p w14:paraId="5EB4139F" w14:textId="77777777" w:rsidR="00737BBE" w:rsidRPr="00737BBE" w:rsidRDefault="008B0DD7" w:rsidP="00737BBE">
      <w:pPr>
        <w:pBdr>
          <w:top w:val="nil"/>
          <w:left w:val="nil"/>
          <w:bottom w:val="nil"/>
          <w:right w:val="nil"/>
          <w:between w:val="nil"/>
        </w:pBd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Short running title: </w:t>
      </w:r>
      <w:r>
        <w:rPr>
          <w:rFonts w:ascii="Times New Roman" w:eastAsia="Times New Roman" w:hAnsi="Times New Roman" w:cs="Times New Roman"/>
          <w:i/>
          <w:sz w:val="24"/>
          <w:szCs w:val="24"/>
        </w:rPr>
        <w:t>Minimizing impacts of shell-boring polychaetes</w:t>
      </w:r>
      <w:r w:rsidR="00737BBE">
        <w:rPr>
          <w:rFonts w:ascii="Times New Roman" w:eastAsia="Times New Roman" w:hAnsi="Times New Roman" w:cs="Times New Roman"/>
          <w:b/>
          <w:smallCaps/>
          <w:color w:val="000000"/>
          <w:sz w:val="24"/>
          <w:szCs w:val="24"/>
        </w:rPr>
        <w:br w:type="page"/>
      </w:r>
    </w:p>
    <w:p w14:paraId="3D61937A" w14:textId="77777777" w:rsidR="00235BE6" w:rsidRDefault="008B0DD7" w:rsidP="00737BBE">
      <w:p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smallCaps/>
          <w:color w:val="000000"/>
          <w:sz w:val="24"/>
          <w:szCs w:val="24"/>
        </w:rPr>
        <w:lastRenderedPageBreak/>
        <w:t xml:space="preserve">Abstract </w:t>
      </w:r>
    </w:p>
    <w:p w14:paraId="63638B8E" w14:textId="7277E149" w:rsidR="008B0DD7" w:rsidRPr="008B0DD7" w:rsidRDefault="008B0DD7" w:rsidP="003F6E77">
      <w:pPr>
        <w:pBdr>
          <w:top w:val="nil"/>
          <w:left w:val="nil"/>
          <w:bottom w:val="nil"/>
          <w:right w:val="nil"/>
          <w:between w:val="nil"/>
        </w:pBdr>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2017, </w:t>
      </w:r>
      <w:r>
        <w:rPr>
          <w:rFonts w:ascii="Times New Roman" w:eastAsia="Times New Roman" w:hAnsi="Times New Roman" w:cs="Times New Roman"/>
          <w:i/>
          <w:color w:val="000000"/>
          <w:sz w:val="24"/>
          <w:szCs w:val="24"/>
        </w:rPr>
        <w:t>Polydora websteri</w:t>
      </w:r>
      <w:r>
        <w:rPr>
          <w:rFonts w:ascii="Times New Roman" w:eastAsia="Times New Roman" w:hAnsi="Times New Roman" w:cs="Times New Roman"/>
          <w:color w:val="000000"/>
          <w:sz w:val="24"/>
          <w:szCs w:val="24"/>
        </w:rPr>
        <w:t xml:space="preserve">, a shell-boring spionid polychaete worm and cosmopolitan invader, was identified for the first time in Washington State. </w:t>
      </w:r>
      <w:r>
        <w:rPr>
          <w:rFonts w:ascii="Times New Roman" w:eastAsia="Times New Roman" w:hAnsi="Times New Roman" w:cs="Times New Roman"/>
          <w:i/>
          <w:color w:val="000000"/>
          <w:sz w:val="24"/>
          <w:szCs w:val="24"/>
        </w:rPr>
        <w:t>P</w:t>
      </w:r>
      <w:ins w:id="15" w:author="Laura H Spencer" w:date="2019-09-11T14:00:00Z">
        <w:r w:rsidR="00FE560F">
          <w:rPr>
            <w:rFonts w:ascii="Times New Roman" w:eastAsia="Times New Roman" w:hAnsi="Times New Roman" w:cs="Times New Roman"/>
            <w:i/>
            <w:color w:val="000000"/>
            <w:sz w:val="24"/>
            <w:szCs w:val="24"/>
          </w:rPr>
          <w:t>olydora</w:t>
        </w:r>
      </w:ins>
      <w:del w:id="16" w:author="Laura H Spencer" w:date="2019-09-11T14:00:00Z">
        <w:r w:rsidDel="00FE560F">
          <w:rPr>
            <w:rFonts w:ascii="Times New Roman" w:eastAsia="Times New Roman" w:hAnsi="Times New Roman" w:cs="Times New Roman"/>
            <w:i/>
            <w:color w:val="000000"/>
            <w:sz w:val="24"/>
            <w:szCs w:val="24"/>
          </w:rPr>
          <w:delText>.</w:delText>
        </w:r>
      </w:del>
      <w:r>
        <w:rPr>
          <w:rFonts w:ascii="Times New Roman" w:eastAsia="Times New Roman" w:hAnsi="Times New Roman" w:cs="Times New Roman"/>
          <w:i/>
          <w:color w:val="000000"/>
          <w:sz w:val="24"/>
          <w:szCs w:val="24"/>
        </w:rPr>
        <w:t xml:space="preserve"> websteri </w:t>
      </w:r>
      <w:r>
        <w:rPr>
          <w:rFonts w:ascii="Times New Roman" w:eastAsia="Times New Roman" w:hAnsi="Times New Roman" w:cs="Times New Roman"/>
          <w:color w:val="000000"/>
          <w:sz w:val="24"/>
          <w:szCs w:val="24"/>
        </w:rPr>
        <w:t xml:space="preserve">and some of its congeners bore into the shells of calcareous marine invertebrates, reducing the host’s shell integrity, growth, survivorship, and market value. Shell-boring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spp. have a history of harming shellfish aquaculture industries worldwide by devaluing products destined for the half-shell market, and requiring burdensome treatments and interventions to manage against infection. Here, we</w:t>
      </w:r>
      <w:del w:id="17" w:author="Laura H Spencer" w:date="2019-09-29T14:21:00Z">
        <w:r w:rsidDel="00FB7EB6">
          <w:rPr>
            <w:rFonts w:ascii="Times New Roman" w:eastAsia="Times New Roman" w:hAnsi="Times New Roman" w:cs="Times New Roman"/>
            <w:color w:val="000000"/>
            <w:sz w:val="24"/>
            <w:szCs w:val="24"/>
          </w:rPr>
          <w:delText xml:space="preserve"> </w:delText>
        </w:r>
      </w:del>
      <w:ins w:id="18" w:author="Laura H Spencer" w:date="2019-09-29T14:21:00Z">
        <w:r w:rsidR="00FB7EB6">
          <w:rPr>
            <w:rFonts w:ascii="Times New Roman" w:eastAsia="Times New Roman" w:hAnsi="Times New Roman" w:cs="Times New Roman"/>
            <w:color w:val="000000"/>
            <w:sz w:val="24"/>
            <w:szCs w:val="24"/>
          </w:rPr>
          <w:t xml:space="preserve"> </w:t>
        </w:r>
      </w:ins>
      <w:r>
        <w:rPr>
          <w:rFonts w:ascii="Times New Roman" w:eastAsia="Times New Roman" w:hAnsi="Times New Roman" w:cs="Times New Roman"/>
          <w:color w:val="000000"/>
          <w:sz w:val="24"/>
          <w:szCs w:val="24"/>
        </w:rPr>
        <w:t xml:space="preserve">explore the risks of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spp. to the historically unaffected aquaculture industry in Washington State</w:t>
      </w:r>
      <w:ins w:id="19" w:author="Laura H Spencer" w:date="2019-09-29T14:22:00Z">
        <w:r w:rsidR="00FB7EB6">
          <w:rPr>
            <w:rFonts w:ascii="Times New Roman" w:eastAsia="Times New Roman" w:hAnsi="Times New Roman" w:cs="Times New Roman"/>
            <w:color w:val="000000"/>
            <w:sz w:val="24"/>
            <w:szCs w:val="24"/>
          </w:rPr>
          <w:t xml:space="preserve">. </w:t>
        </w:r>
      </w:ins>
      <w:commentRangeStart w:id="20"/>
      <w:ins w:id="21" w:author="Laura H Spencer" w:date="2019-09-29T14:24:00Z">
        <w:r w:rsidR="003F6E77">
          <w:rPr>
            <w:rFonts w:ascii="Times New Roman" w:eastAsia="Times New Roman" w:hAnsi="Times New Roman" w:cs="Times New Roman"/>
            <w:color w:val="000000"/>
            <w:sz w:val="24"/>
            <w:szCs w:val="24"/>
          </w:rPr>
          <w:t xml:space="preserve">This mini-review is intended to inform shellfish stakeholders by integrating </w:t>
        </w:r>
      </w:ins>
      <w:ins w:id="22" w:author="Laura H Spencer" w:date="2019-09-29T14:25:00Z">
        <w:r w:rsidR="003F6E77">
          <w:rPr>
            <w:rFonts w:ascii="Times New Roman" w:eastAsia="Times New Roman" w:hAnsi="Times New Roman" w:cs="Times New Roman"/>
            <w:color w:val="000000"/>
            <w:sz w:val="24"/>
            <w:szCs w:val="24"/>
          </w:rPr>
          <w:t>information pertinent to immediate action.</w:t>
        </w:r>
        <w:commentRangeEnd w:id="20"/>
        <w:r w:rsidR="00E1619F">
          <w:rPr>
            <w:rStyle w:val="CommentReference"/>
          </w:rPr>
          <w:commentReference w:id="20"/>
        </w:r>
        <w:r w:rsidR="003F6E77">
          <w:rPr>
            <w:rFonts w:ascii="Times New Roman" w:eastAsia="Times New Roman" w:hAnsi="Times New Roman" w:cs="Times New Roman"/>
            <w:color w:val="000000"/>
            <w:sz w:val="24"/>
            <w:szCs w:val="24"/>
          </w:rPr>
          <w:t xml:space="preserve"> </w:t>
        </w:r>
      </w:ins>
      <w:del w:id="23" w:author="Laura H Spencer" w:date="2019-09-29T14:19:00Z">
        <w:r w:rsidDel="00FB7EB6">
          <w:rPr>
            <w:rFonts w:ascii="Times New Roman" w:eastAsia="Times New Roman" w:hAnsi="Times New Roman" w:cs="Times New Roman"/>
            <w:color w:val="000000"/>
            <w:sz w:val="24"/>
            <w:szCs w:val="24"/>
          </w:rPr>
          <w:delText>.</w:delText>
        </w:r>
      </w:del>
      <w:del w:id="24" w:author="Laura H Spencer" w:date="2019-09-29T14:20:00Z">
        <w:r w:rsidDel="00FB7EB6">
          <w:rPr>
            <w:rFonts w:ascii="Times New Roman" w:eastAsia="Times New Roman" w:hAnsi="Times New Roman" w:cs="Times New Roman"/>
            <w:color w:val="000000"/>
            <w:sz w:val="24"/>
            <w:szCs w:val="24"/>
          </w:rPr>
          <w:delText xml:space="preserve"> </w:delText>
        </w:r>
      </w:del>
      <w:del w:id="25" w:author="Laura H Spencer" w:date="2019-09-29T14:14:00Z">
        <w:r w:rsidDel="00FB7EB6">
          <w:rPr>
            <w:rFonts w:ascii="Times New Roman" w:eastAsia="Times New Roman" w:hAnsi="Times New Roman" w:cs="Times New Roman"/>
            <w:color w:val="000000"/>
            <w:sz w:val="24"/>
            <w:szCs w:val="24"/>
          </w:rPr>
          <w:delText xml:space="preserve">We </w:delText>
        </w:r>
      </w:del>
      <w:ins w:id="26" w:author="Laura H Spencer" w:date="2019-09-29T14:20:00Z">
        <w:r w:rsidR="00FB7EB6">
          <w:rPr>
            <w:rFonts w:ascii="Times New Roman" w:eastAsia="Times New Roman" w:hAnsi="Times New Roman" w:cs="Times New Roman"/>
            <w:color w:val="000000"/>
            <w:sz w:val="24"/>
            <w:szCs w:val="24"/>
          </w:rPr>
          <w:t>We d</w:t>
        </w:r>
      </w:ins>
      <w:del w:id="27" w:author="Laura H Spencer" w:date="2019-09-29T14:20:00Z">
        <w:r w:rsidDel="00FB7EB6">
          <w:rPr>
            <w:rFonts w:ascii="Times New Roman" w:eastAsia="Times New Roman" w:hAnsi="Times New Roman" w:cs="Times New Roman"/>
            <w:color w:val="000000"/>
            <w:sz w:val="24"/>
            <w:szCs w:val="24"/>
          </w:rPr>
          <w:delText>d</w:delText>
        </w:r>
      </w:del>
      <w:r>
        <w:rPr>
          <w:rFonts w:ascii="Times New Roman" w:eastAsia="Times New Roman" w:hAnsi="Times New Roman" w:cs="Times New Roman"/>
          <w:color w:val="000000"/>
          <w:sz w:val="24"/>
          <w:szCs w:val="24"/>
        </w:rPr>
        <w:t>iscuss</w:t>
      </w:r>
      <w:ins w:id="28" w:author="Laura H Spencer" w:date="2019-09-11T13:47:00Z">
        <w:r w:rsidR="008037F2">
          <w:rPr>
            <w:rFonts w:ascii="Times New Roman" w:eastAsia="Times New Roman" w:hAnsi="Times New Roman" w:cs="Times New Roman"/>
            <w:color w:val="000000"/>
            <w:sz w:val="24"/>
            <w:szCs w:val="24"/>
          </w:rPr>
          <w:t xml:space="preserve"> </w:t>
        </w:r>
      </w:ins>
      <w:del w:id="29" w:author="Laura H Spencer" w:date="2019-09-29T14:15:00Z">
        <w:r w:rsidDel="00FB7EB6">
          <w:rPr>
            <w:rFonts w:ascii="Times New Roman" w:eastAsia="Times New Roman" w:hAnsi="Times New Roman" w:cs="Times New Roman"/>
            <w:color w:val="000000"/>
            <w:sz w:val="24"/>
            <w:szCs w:val="24"/>
          </w:rPr>
          <w:delText xml:space="preserve"> </w:delText>
        </w:r>
      </w:del>
      <w:r>
        <w:rPr>
          <w:rFonts w:ascii="Times New Roman" w:eastAsia="Times New Roman" w:hAnsi="Times New Roman" w:cs="Times New Roman"/>
          <w:i/>
          <w:color w:val="000000"/>
          <w:sz w:val="24"/>
          <w:szCs w:val="24"/>
        </w:rPr>
        <w:t>Polydora</w:t>
      </w:r>
      <w:del w:id="30" w:author="Laura H Spencer" w:date="2019-09-11T13:47:00Z">
        <w:r w:rsidDel="008037F2">
          <w:rPr>
            <w:rFonts w:ascii="Times New Roman" w:eastAsia="Times New Roman" w:hAnsi="Times New Roman" w:cs="Times New Roman"/>
            <w:i/>
            <w:color w:val="000000"/>
            <w:sz w:val="24"/>
            <w:szCs w:val="24"/>
          </w:rPr>
          <w:delText>’s</w:delText>
        </w:r>
      </w:del>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life history and</w:t>
      </w:r>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pathology, </w:t>
      </w:r>
      <w:ins w:id="31" w:author="Laura H Spencer" w:date="2019-09-29T14:15:00Z">
        <w:r w:rsidR="00FB7EB6">
          <w:rPr>
            <w:rFonts w:ascii="Times New Roman" w:eastAsia="Times New Roman" w:hAnsi="Times New Roman" w:cs="Times New Roman"/>
            <w:color w:val="000000"/>
            <w:sz w:val="24"/>
            <w:szCs w:val="24"/>
          </w:rPr>
          <w:t>summarize the</w:t>
        </w:r>
      </w:ins>
      <w:ins w:id="32" w:author="Laura H Spencer" w:date="2019-09-29T14:12:00Z">
        <w:r w:rsidR="00FB7EB6">
          <w:rPr>
            <w:rFonts w:ascii="Times New Roman" w:eastAsia="Times New Roman" w:hAnsi="Times New Roman" w:cs="Times New Roman"/>
            <w:color w:val="000000"/>
            <w:sz w:val="24"/>
            <w:szCs w:val="24"/>
          </w:rPr>
          <w:t xml:space="preserve"> recent </w:t>
        </w:r>
      </w:ins>
      <w:ins w:id="33" w:author="Laura H Spencer" w:date="2019-09-29T14:13:00Z">
        <w:r w:rsidR="00FB7EB6">
          <w:rPr>
            <w:rFonts w:ascii="Times New Roman" w:eastAsia="Times New Roman" w:hAnsi="Times New Roman" w:cs="Times New Roman"/>
            <w:color w:val="000000"/>
            <w:sz w:val="24"/>
            <w:szCs w:val="24"/>
          </w:rPr>
          <w:t>observations in Washington State</w:t>
        </w:r>
      </w:ins>
      <w:ins w:id="34" w:author="Laura H Spencer" w:date="2019-09-29T14:15:00Z">
        <w:r w:rsidR="00FB7EB6">
          <w:rPr>
            <w:rFonts w:ascii="Times New Roman" w:eastAsia="Times New Roman" w:hAnsi="Times New Roman" w:cs="Times New Roman"/>
            <w:color w:val="000000"/>
            <w:sz w:val="24"/>
            <w:szCs w:val="24"/>
          </w:rPr>
          <w:t xml:space="preserve"> and </w:t>
        </w:r>
      </w:ins>
      <w:r>
        <w:rPr>
          <w:rFonts w:ascii="Times New Roman" w:eastAsia="Times New Roman" w:hAnsi="Times New Roman" w:cs="Times New Roman"/>
          <w:color w:val="000000"/>
          <w:sz w:val="24"/>
          <w:szCs w:val="24"/>
        </w:rPr>
        <w:t>its history as a pest species</w:t>
      </w:r>
      <w:ins w:id="35" w:author="Laura H Spencer" w:date="2019-09-29T14:13:00Z">
        <w:r w:rsidR="00FB7EB6">
          <w:rPr>
            <w:rFonts w:ascii="Times New Roman" w:eastAsia="Times New Roman" w:hAnsi="Times New Roman" w:cs="Times New Roman"/>
            <w:color w:val="000000"/>
            <w:sz w:val="24"/>
            <w:szCs w:val="24"/>
          </w:rPr>
          <w:t xml:space="preserve"> </w:t>
        </w:r>
      </w:ins>
      <w:ins w:id="36" w:author="Laura H Spencer" w:date="2019-09-29T14:16:00Z">
        <w:r w:rsidR="00FB7EB6">
          <w:rPr>
            <w:rFonts w:ascii="Times New Roman" w:eastAsia="Times New Roman" w:hAnsi="Times New Roman" w:cs="Times New Roman"/>
            <w:color w:val="000000"/>
            <w:sz w:val="24"/>
            <w:szCs w:val="24"/>
          </w:rPr>
          <w:t>globally</w:t>
        </w:r>
      </w:ins>
      <w:r>
        <w:rPr>
          <w:rFonts w:ascii="Times New Roman" w:eastAsia="Times New Roman" w:hAnsi="Times New Roman" w:cs="Times New Roman"/>
          <w:color w:val="000000"/>
          <w:sz w:val="24"/>
          <w:szCs w:val="24"/>
        </w:rPr>
        <w:t xml:space="preserve">, </w:t>
      </w:r>
      <w:ins w:id="37" w:author="Laura H Spencer" w:date="2019-09-29T14:16:00Z">
        <w:r w:rsidR="00FB7EB6">
          <w:rPr>
            <w:rFonts w:ascii="Times New Roman" w:eastAsia="Times New Roman" w:hAnsi="Times New Roman" w:cs="Times New Roman"/>
            <w:color w:val="000000"/>
            <w:sz w:val="24"/>
            <w:szCs w:val="24"/>
          </w:rPr>
          <w:t xml:space="preserve">including </w:t>
        </w:r>
      </w:ins>
      <w:del w:id="38" w:author="Laura H Spencer" w:date="2019-09-29T14:16:00Z">
        <w:r w:rsidDel="00FB7EB6">
          <w:rPr>
            <w:rFonts w:ascii="Times New Roman" w:eastAsia="Times New Roman" w:hAnsi="Times New Roman" w:cs="Times New Roman"/>
            <w:color w:val="000000"/>
            <w:sz w:val="24"/>
            <w:szCs w:val="24"/>
          </w:rPr>
          <w:delText xml:space="preserve">and </w:delText>
        </w:r>
      </w:del>
      <w:ins w:id="39" w:author="Laura H Spencer" w:date="2019-09-29T14:12:00Z">
        <w:r w:rsidR="00FB7EB6">
          <w:rPr>
            <w:rFonts w:ascii="Times New Roman" w:eastAsia="Times New Roman" w:hAnsi="Times New Roman" w:cs="Times New Roman"/>
            <w:color w:val="000000"/>
            <w:sz w:val="24"/>
            <w:szCs w:val="24"/>
          </w:rPr>
          <w:t xml:space="preserve">farm </w:t>
        </w:r>
      </w:ins>
      <w:r>
        <w:rPr>
          <w:rFonts w:ascii="Times New Roman" w:eastAsia="Times New Roman" w:hAnsi="Times New Roman" w:cs="Times New Roman"/>
          <w:color w:val="000000"/>
          <w:sz w:val="24"/>
          <w:szCs w:val="24"/>
        </w:rPr>
        <w:t xml:space="preserve">management strategies </w:t>
      </w:r>
      <w:del w:id="40" w:author="Laura H Spencer" w:date="2019-09-29T14:16:00Z">
        <w:r w:rsidDel="00FB7EB6">
          <w:rPr>
            <w:rFonts w:ascii="Times New Roman" w:eastAsia="Times New Roman" w:hAnsi="Times New Roman" w:cs="Times New Roman"/>
            <w:color w:val="000000"/>
            <w:sz w:val="24"/>
            <w:szCs w:val="24"/>
          </w:rPr>
          <w:delText xml:space="preserve">tested </w:delText>
        </w:r>
      </w:del>
      <w:ins w:id="41" w:author="Laura H Spencer" w:date="2019-09-29T14:16:00Z">
        <w:r w:rsidR="00FB7EB6">
          <w:rPr>
            <w:rFonts w:ascii="Times New Roman" w:eastAsia="Times New Roman" w:hAnsi="Times New Roman" w:cs="Times New Roman"/>
            <w:color w:val="000000"/>
            <w:sz w:val="24"/>
            <w:szCs w:val="24"/>
          </w:rPr>
          <w:t xml:space="preserve">developed </w:t>
        </w:r>
      </w:ins>
      <w:r>
        <w:rPr>
          <w:rFonts w:ascii="Times New Roman" w:eastAsia="Times New Roman" w:hAnsi="Times New Roman" w:cs="Times New Roman"/>
          <w:color w:val="000000"/>
          <w:sz w:val="24"/>
          <w:szCs w:val="24"/>
        </w:rPr>
        <w:t xml:space="preserve">in other infested regions. We then propose measures that stakeholders could take </w:t>
      </w:r>
      <w:ins w:id="42" w:author="Laura H Spencer" w:date="2019-09-29T14:17:00Z">
        <w:r w:rsidR="00FB7EB6">
          <w:rPr>
            <w:rFonts w:ascii="Times New Roman" w:eastAsia="Times New Roman" w:hAnsi="Times New Roman" w:cs="Times New Roman"/>
            <w:color w:val="000000"/>
            <w:sz w:val="24"/>
            <w:szCs w:val="24"/>
          </w:rPr>
          <w:t xml:space="preserve">in the context of existing regulations </w:t>
        </w:r>
      </w:ins>
      <w:r>
        <w:rPr>
          <w:rFonts w:ascii="Times New Roman" w:eastAsia="Times New Roman" w:hAnsi="Times New Roman" w:cs="Times New Roman"/>
          <w:color w:val="000000"/>
          <w:sz w:val="24"/>
          <w:szCs w:val="24"/>
        </w:rPr>
        <w:t xml:space="preserve">to investigate and mitigate the risks of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spp. to shellfish aquaculture</w:t>
      </w:r>
      <w:del w:id="43" w:author="Laura H Spencer" w:date="2019-09-29T14:22:00Z">
        <w:r w:rsidDel="003F6E77">
          <w:rPr>
            <w:rFonts w:ascii="Times New Roman" w:eastAsia="Times New Roman" w:hAnsi="Times New Roman" w:cs="Times New Roman"/>
            <w:color w:val="000000"/>
            <w:sz w:val="24"/>
            <w:szCs w:val="24"/>
          </w:rPr>
          <w:delText>,</w:delText>
        </w:r>
      </w:del>
      <w:del w:id="44" w:author="Laura H Spencer" w:date="2019-09-29T14:23:00Z">
        <w:r w:rsidDel="003F6E77">
          <w:rPr>
            <w:rFonts w:ascii="Times New Roman" w:eastAsia="Times New Roman" w:hAnsi="Times New Roman" w:cs="Times New Roman"/>
            <w:color w:val="000000"/>
            <w:sz w:val="24"/>
            <w:szCs w:val="24"/>
          </w:rPr>
          <w:delText xml:space="preserve"> and</w:delText>
        </w:r>
      </w:del>
      <w:r>
        <w:rPr>
          <w:rFonts w:ascii="Times New Roman" w:eastAsia="Times New Roman" w:hAnsi="Times New Roman" w:cs="Times New Roman"/>
          <w:color w:val="000000"/>
          <w:sz w:val="24"/>
          <w:szCs w:val="24"/>
        </w:rPr>
        <w:t xml:space="preserve"> to avoid further human-aided spread.</w:t>
      </w:r>
      <w:r>
        <w:rPr>
          <w:rFonts w:ascii="Times New Roman" w:eastAsia="Times New Roman" w:hAnsi="Times New Roman" w:cs="Times New Roman"/>
          <w:b/>
          <w:smallCaps/>
          <w:color w:val="000000"/>
          <w:sz w:val="24"/>
          <w:szCs w:val="24"/>
        </w:rPr>
        <w:br w:type="page"/>
      </w:r>
    </w:p>
    <w:p w14:paraId="7CEDB76D" w14:textId="77777777" w:rsidR="00235BE6" w:rsidRDefault="008B0DD7" w:rsidP="00737BBE">
      <w:pPr>
        <w:pBdr>
          <w:top w:val="nil"/>
          <w:left w:val="nil"/>
          <w:bottom w:val="nil"/>
          <w:right w:val="nil"/>
          <w:between w:val="nil"/>
        </w:pBdr>
        <w:spacing w:line="480" w:lineRule="auto"/>
        <w:rPr>
          <w:rFonts w:ascii="Times New Roman" w:eastAsia="Times New Roman" w:hAnsi="Times New Roman" w:cs="Times New Roman"/>
          <w:b/>
          <w:smallCaps/>
          <w:color w:val="000000"/>
          <w:sz w:val="24"/>
          <w:szCs w:val="24"/>
        </w:rPr>
      </w:pPr>
      <w:r>
        <w:rPr>
          <w:rFonts w:ascii="Times New Roman" w:eastAsia="Times New Roman" w:hAnsi="Times New Roman" w:cs="Times New Roman"/>
          <w:b/>
          <w:smallCaps/>
          <w:color w:val="000000"/>
          <w:sz w:val="24"/>
          <w:szCs w:val="24"/>
        </w:rPr>
        <w:lastRenderedPageBreak/>
        <w:t>Introduction</w:t>
      </w:r>
    </w:p>
    <w:p w14:paraId="46A2BF91" w14:textId="348D721D" w:rsidR="00CE3E33" w:rsidRDefault="008B0DD7" w:rsidP="00CE3E33">
      <w:pPr>
        <w:pBdr>
          <w:top w:val="nil"/>
          <w:left w:val="nil"/>
          <w:bottom w:val="nil"/>
          <w:right w:val="nil"/>
          <w:between w:val="nil"/>
        </w:pBdr>
        <w:spacing w:line="480" w:lineRule="auto"/>
        <w:ind w:firstLine="720"/>
        <w:rPr>
          <w:ins w:id="45" w:author="Laura H Spencer" w:date="2019-09-11T12:30:00Z"/>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2017, shell-boring </w:t>
      </w:r>
      <w:r>
        <w:rPr>
          <w:rFonts w:ascii="Times New Roman" w:eastAsia="Times New Roman" w:hAnsi="Times New Roman" w:cs="Times New Roman"/>
          <w:i/>
          <w:color w:val="000000"/>
          <w:sz w:val="24"/>
          <w:szCs w:val="24"/>
        </w:rPr>
        <w:t xml:space="preserve">Polydora </w:t>
      </w:r>
      <w:r>
        <w:rPr>
          <w:rFonts w:ascii="Times New Roman" w:eastAsia="Times New Roman" w:hAnsi="Times New Roman" w:cs="Times New Roman"/>
          <w:color w:val="000000"/>
          <w:sz w:val="24"/>
          <w:szCs w:val="24"/>
        </w:rPr>
        <w:t>spp</w:t>
      </w:r>
      <w:r>
        <w:rPr>
          <w:rFonts w:ascii="Times New Roman" w:eastAsia="Times New Roman" w:hAnsi="Times New Roman" w:cs="Times New Roman"/>
          <w:i/>
          <w:color w:val="000000"/>
          <w:sz w:val="24"/>
          <w:szCs w:val="24"/>
        </w:rPr>
        <w:t>.</w:t>
      </w:r>
      <w:r>
        <w:rPr>
          <w:rFonts w:ascii="Times New Roman" w:eastAsia="Times New Roman" w:hAnsi="Times New Roman" w:cs="Times New Roman"/>
          <w:color w:val="000000"/>
          <w:sz w:val="24"/>
          <w:szCs w:val="24"/>
        </w:rPr>
        <w:t xml:space="preserve"> polychaete worms were positively identified in Washington State</w:t>
      </w:r>
      <w:r w:rsidR="00A65908">
        <w:rPr>
          <w:rFonts w:ascii="Times New Roman" w:eastAsia="Times New Roman" w:hAnsi="Times New Roman" w:cs="Times New Roman"/>
          <w:color w:val="000000"/>
          <w:sz w:val="24"/>
          <w:szCs w:val="24"/>
        </w:rPr>
        <w:t xml:space="preserve"> (Figure 1)</w:t>
      </w:r>
      <w:r>
        <w:rPr>
          <w:rFonts w:ascii="Times New Roman" w:eastAsia="Times New Roman" w:hAnsi="Times New Roman" w:cs="Times New Roman"/>
          <w:color w:val="000000"/>
          <w:sz w:val="24"/>
          <w:szCs w:val="24"/>
        </w:rPr>
        <w:t xml:space="preserve">, including the notorious, cosmopolitan invader </w:t>
      </w:r>
      <w:r>
        <w:rPr>
          <w:rFonts w:ascii="Times New Roman" w:eastAsia="Times New Roman" w:hAnsi="Times New Roman" w:cs="Times New Roman"/>
          <w:i/>
          <w:color w:val="000000"/>
          <w:sz w:val="24"/>
          <w:szCs w:val="24"/>
        </w:rPr>
        <w:t xml:space="preserve">Polydora websteri </w:t>
      </w:r>
      <w:r>
        <w:rPr>
          <w:rFonts w:ascii="Times New Roman" w:eastAsia="Times New Roman" w:hAnsi="Times New Roman" w:cs="Times New Roman"/>
          <w:color w:val="000000"/>
          <w:sz w:val="24"/>
          <w:szCs w:val="24"/>
        </w:rPr>
        <w:t>(</w:t>
      </w:r>
      <w:r w:rsidR="00970C6C">
        <w:rPr>
          <w:rFonts w:ascii="Times New Roman" w:eastAsia="Times New Roman" w:hAnsi="Times New Roman" w:cs="Times New Roman"/>
          <w:color w:val="000000"/>
          <w:sz w:val="24"/>
          <w:szCs w:val="24"/>
        </w:rPr>
        <w:t>Martinelli</w:t>
      </w:r>
      <w:r>
        <w:rPr>
          <w:rFonts w:ascii="Times New Roman" w:eastAsia="Times New Roman" w:hAnsi="Times New Roman" w:cs="Times New Roman"/>
          <w:color w:val="000000"/>
          <w:sz w:val="24"/>
          <w:szCs w:val="24"/>
        </w:rPr>
        <w:t xml:space="preserve"> et al.</w:t>
      </w:r>
      <w:r>
        <w:rPr>
          <w:rFonts w:ascii="Times New Roman" w:eastAsia="Times New Roman" w:hAnsi="Times New Roman" w:cs="Times New Roman"/>
          <w:sz w:val="24"/>
          <w:szCs w:val="24"/>
        </w:rPr>
        <w:t xml:space="preserve"> in review</w:t>
      </w:r>
      <w:r>
        <w:rPr>
          <w:rFonts w:ascii="Times New Roman" w:eastAsia="Times New Roman" w:hAnsi="Times New Roman" w:cs="Times New Roman"/>
          <w:color w:val="000000"/>
          <w:sz w:val="24"/>
          <w:szCs w:val="24"/>
        </w:rPr>
        <w:t xml:space="preserve">). These parasitic marine polychaetes in the family Spionidae bore into the shells of calcareous marine invertebrates, and may pose a risk to cultured and native shellfish species </w:t>
      </w:r>
      <w:hyperlink r:id="rId10">
        <w:r>
          <w:rPr>
            <w:rFonts w:ascii="Times New Roman" w:eastAsia="Times New Roman" w:hAnsi="Times New Roman" w:cs="Times New Roman"/>
            <w:color w:val="000000"/>
            <w:sz w:val="24"/>
            <w:szCs w:val="24"/>
          </w:rPr>
          <w:t>(Lunz 1941; Simon and Sato-Okoshi 2015)</w:t>
        </w:r>
      </w:hyperlink>
      <w:r>
        <w:rPr>
          <w:rFonts w:ascii="Times New Roman" w:eastAsia="Times New Roman" w:hAnsi="Times New Roman" w:cs="Times New Roman"/>
          <w:color w:val="000000"/>
          <w:sz w:val="24"/>
          <w:szCs w:val="24"/>
        </w:rPr>
        <w:t xml:space="preserve">. </w:t>
      </w:r>
      <w:ins w:id="46" w:author="Laura H Spencer" w:date="2019-09-11T12:29:00Z">
        <w:r w:rsidR="00CE3E33">
          <w:rPr>
            <w:rFonts w:ascii="Times New Roman" w:eastAsia="Times New Roman" w:hAnsi="Times New Roman" w:cs="Times New Roman"/>
            <w:color w:val="000000"/>
            <w:sz w:val="24"/>
            <w:szCs w:val="24"/>
          </w:rPr>
          <w:t xml:space="preserve">Prior to positive identification in 2017, </w:t>
        </w:r>
      </w:ins>
      <w:ins w:id="47" w:author="Laura H Spencer" w:date="2019-09-11T12:30:00Z">
        <w:r w:rsidR="00CE3E33">
          <w:rPr>
            <w:rFonts w:ascii="Times New Roman" w:eastAsia="Times New Roman" w:hAnsi="Times New Roman" w:cs="Times New Roman"/>
            <w:color w:val="000000"/>
            <w:sz w:val="24"/>
            <w:szCs w:val="24"/>
          </w:rPr>
          <w:t xml:space="preserve">no native or introduced </w:t>
        </w:r>
      </w:ins>
      <w:moveToRangeStart w:id="48" w:author="Laura H Spencer" w:date="2019-09-11T12:29:00Z" w:name="move19097369"/>
      <w:moveTo w:id="49" w:author="Laura H Spencer" w:date="2019-09-11T12:29:00Z">
        <w:del w:id="50" w:author="Laura H Spencer" w:date="2019-09-11T12:29:00Z">
          <w:r w:rsidR="00CE3E33" w:rsidDel="00CE3E33">
            <w:rPr>
              <w:rFonts w:ascii="Times New Roman" w:eastAsia="Times New Roman" w:hAnsi="Times New Roman" w:cs="Times New Roman"/>
              <w:color w:val="000000"/>
              <w:sz w:val="24"/>
              <w:szCs w:val="24"/>
            </w:rPr>
            <w:delText xml:space="preserve">No native, </w:delText>
          </w:r>
        </w:del>
        <w:r w:rsidR="00CE3E33">
          <w:rPr>
            <w:rFonts w:ascii="Times New Roman" w:eastAsia="Times New Roman" w:hAnsi="Times New Roman" w:cs="Times New Roman"/>
            <w:color w:val="000000"/>
            <w:sz w:val="24"/>
            <w:szCs w:val="24"/>
          </w:rPr>
          <w:t xml:space="preserve">shell-boring </w:t>
        </w:r>
        <w:r w:rsidR="00CE3E33">
          <w:rPr>
            <w:rFonts w:ascii="Times New Roman" w:eastAsia="Times New Roman" w:hAnsi="Times New Roman" w:cs="Times New Roman"/>
            <w:i/>
            <w:color w:val="000000"/>
            <w:sz w:val="24"/>
            <w:szCs w:val="24"/>
          </w:rPr>
          <w:t>Polydora</w:t>
        </w:r>
        <w:r w:rsidR="00CE3E33">
          <w:rPr>
            <w:rFonts w:ascii="Times New Roman" w:eastAsia="Times New Roman" w:hAnsi="Times New Roman" w:cs="Times New Roman"/>
            <w:color w:val="000000"/>
            <w:sz w:val="24"/>
            <w:szCs w:val="24"/>
          </w:rPr>
          <w:t xml:space="preserve"> species have been described from Washington State</w:t>
        </w:r>
        <w:del w:id="51" w:author="Laura H Spencer" w:date="2019-09-11T12:30:00Z">
          <w:r w:rsidR="00CE3E33" w:rsidDel="00CE3E33">
            <w:rPr>
              <w:rFonts w:ascii="Times New Roman" w:eastAsia="Times New Roman" w:hAnsi="Times New Roman" w:cs="Times New Roman"/>
              <w:color w:val="000000"/>
              <w:sz w:val="24"/>
              <w:szCs w:val="24"/>
            </w:rPr>
            <w:delText xml:space="preserve">. Although </w:delText>
          </w:r>
          <w:r w:rsidR="00CE3E33" w:rsidDel="00CE3E33">
            <w:rPr>
              <w:rFonts w:ascii="Times New Roman" w:eastAsia="Times New Roman" w:hAnsi="Times New Roman" w:cs="Times New Roman"/>
              <w:i/>
              <w:color w:val="000000"/>
              <w:sz w:val="24"/>
              <w:szCs w:val="24"/>
            </w:rPr>
            <w:delText>P. websteri</w:delText>
          </w:r>
          <w:r w:rsidR="00CE3E33" w:rsidDel="00CE3E33">
            <w:rPr>
              <w:rFonts w:ascii="Times New Roman" w:eastAsia="Times New Roman" w:hAnsi="Times New Roman" w:cs="Times New Roman"/>
              <w:color w:val="000000"/>
              <w:sz w:val="24"/>
              <w:szCs w:val="24"/>
            </w:rPr>
            <w:delText xml:space="preserve"> was observed in British Columbia in 1989 </w:delText>
          </w:r>
          <w:r w:rsidR="00CE3E33" w:rsidDel="00CE3E33">
            <w:fldChar w:fldCharType="begin"/>
          </w:r>
          <w:r w:rsidR="00CE3E33" w:rsidDel="00CE3E33">
            <w:delInstrText xml:space="preserve"> HYPERLINK "https://paperpile.com/c/RcvCBz/tkTE" \h </w:delInstrText>
          </w:r>
          <w:r w:rsidR="00CE3E33" w:rsidDel="00CE3E33">
            <w:fldChar w:fldCharType="separate"/>
          </w:r>
          <w:r w:rsidR="00CE3E33" w:rsidDel="00CE3E33">
            <w:rPr>
              <w:rFonts w:ascii="Times New Roman" w:eastAsia="Times New Roman" w:hAnsi="Times New Roman" w:cs="Times New Roman"/>
              <w:color w:val="000000"/>
              <w:sz w:val="24"/>
              <w:szCs w:val="24"/>
            </w:rPr>
            <w:delText>(Bower et al. 1992)</w:delText>
          </w:r>
          <w:r w:rsidR="00CE3E33" w:rsidDel="00CE3E33">
            <w:rPr>
              <w:rFonts w:ascii="Times New Roman" w:eastAsia="Times New Roman" w:hAnsi="Times New Roman" w:cs="Times New Roman"/>
              <w:color w:val="000000"/>
              <w:sz w:val="24"/>
              <w:szCs w:val="24"/>
            </w:rPr>
            <w:fldChar w:fldCharType="end"/>
          </w:r>
          <w:r w:rsidR="00CE3E33" w:rsidDel="00CE3E33">
            <w:rPr>
              <w:rFonts w:ascii="Times New Roman" w:eastAsia="Times New Roman" w:hAnsi="Times New Roman" w:cs="Times New Roman"/>
              <w:color w:val="000000"/>
              <w:sz w:val="24"/>
              <w:szCs w:val="24"/>
            </w:rPr>
            <w:delText>, Puget Sound’s Salish Sea neighbor, Washington State had no record in the published literature of any non-native shell-boring species until 2017</w:delText>
          </w:r>
        </w:del>
        <w:r w:rsidR="00CE3E33">
          <w:rPr>
            <w:rFonts w:ascii="Times New Roman" w:eastAsia="Times New Roman" w:hAnsi="Times New Roman" w:cs="Times New Roman"/>
            <w:color w:val="000000"/>
            <w:sz w:val="24"/>
            <w:szCs w:val="24"/>
          </w:rPr>
          <w:t xml:space="preserve"> (Martinelli et al, in </w:t>
        </w:r>
        <w:r w:rsidR="00CE3E33">
          <w:rPr>
            <w:rFonts w:ascii="Times New Roman" w:eastAsia="Times New Roman" w:hAnsi="Times New Roman" w:cs="Times New Roman"/>
            <w:sz w:val="24"/>
            <w:szCs w:val="24"/>
          </w:rPr>
          <w:t>review;</w:t>
        </w:r>
        <w:r w:rsidR="00CE3E33">
          <w:rPr>
            <w:rFonts w:ascii="Times New Roman" w:eastAsia="Times New Roman" w:hAnsi="Times New Roman" w:cs="Times New Roman"/>
            <w:color w:val="000000"/>
            <w:sz w:val="24"/>
            <w:szCs w:val="24"/>
          </w:rPr>
          <w:t xml:space="preserve"> </w:t>
        </w:r>
        <w:r w:rsidR="00CE3E33">
          <w:fldChar w:fldCharType="begin"/>
        </w:r>
        <w:r w:rsidR="00CE3E33">
          <w:instrText xml:space="preserve"> HYPERLINK "https://paperpile.com/c/RcvCBz/yW9zY" \h </w:instrText>
        </w:r>
        <w:r w:rsidR="00CE3E33">
          <w:fldChar w:fldCharType="separate"/>
        </w:r>
        <w:r w:rsidR="00CE3E33">
          <w:rPr>
            <w:rFonts w:ascii="Times New Roman" w:eastAsia="Times New Roman" w:hAnsi="Times New Roman" w:cs="Times New Roman"/>
            <w:color w:val="000000"/>
            <w:sz w:val="24"/>
            <w:szCs w:val="24"/>
          </w:rPr>
          <w:t>Lie 1968)</w:t>
        </w:r>
        <w:r w:rsidR="00CE3E33">
          <w:rPr>
            <w:rFonts w:ascii="Times New Roman" w:eastAsia="Times New Roman" w:hAnsi="Times New Roman" w:cs="Times New Roman"/>
            <w:color w:val="000000"/>
            <w:sz w:val="24"/>
            <w:szCs w:val="24"/>
          </w:rPr>
          <w:fldChar w:fldCharType="end"/>
        </w:r>
        <w:r w:rsidR="00CE3E33">
          <w:rPr>
            <w:rFonts w:ascii="Times New Roman" w:eastAsia="Times New Roman" w:hAnsi="Times New Roman" w:cs="Times New Roman"/>
            <w:color w:val="000000"/>
            <w:sz w:val="24"/>
            <w:szCs w:val="24"/>
          </w:rPr>
          <w:t>.</w:t>
        </w:r>
      </w:moveTo>
      <w:moveToRangeEnd w:id="48"/>
    </w:p>
    <w:p w14:paraId="6C9BF7F6" w14:textId="0E79FA0E" w:rsidR="004C53ED" w:rsidRDefault="00CE3E33" w:rsidP="004C53ED">
      <w:pPr>
        <w:pBdr>
          <w:top w:val="nil"/>
          <w:left w:val="nil"/>
          <w:bottom w:val="nil"/>
          <w:right w:val="nil"/>
          <w:between w:val="nil"/>
        </w:pBdr>
        <w:spacing w:line="480" w:lineRule="auto"/>
        <w:ind w:firstLine="720"/>
        <w:rPr>
          <w:ins w:id="52" w:author="Laura H Spencer" w:date="2019-09-11T12:44:00Z"/>
          <w:rFonts w:ascii="Times New Roman" w:eastAsia="Times New Roman" w:hAnsi="Times New Roman" w:cs="Times New Roman"/>
          <w:color w:val="000000"/>
          <w:sz w:val="24"/>
          <w:szCs w:val="24"/>
        </w:rPr>
      </w:pPr>
      <w:moveToRangeStart w:id="53" w:author="Laura H Spencer" w:date="2019-09-11T12:31:00Z" w:name="move19097494"/>
      <w:moveTo w:id="54" w:author="Laura H Spencer" w:date="2019-09-11T12:31:00Z">
        <w:r>
          <w:rPr>
            <w:rFonts w:ascii="Times New Roman" w:eastAsia="Times New Roman" w:hAnsi="Times New Roman" w:cs="Times New Roman"/>
            <w:i/>
            <w:color w:val="000000"/>
            <w:sz w:val="24"/>
            <w:szCs w:val="24"/>
          </w:rPr>
          <w:t xml:space="preserve">P. websteri </w:t>
        </w:r>
        <w:r>
          <w:rPr>
            <w:rFonts w:ascii="Times New Roman" w:eastAsia="Times New Roman" w:hAnsi="Times New Roman" w:cs="Times New Roman"/>
            <w:color w:val="000000"/>
            <w:sz w:val="24"/>
            <w:szCs w:val="24"/>
          </w:rPr>
          <w:t>is common to many</w:t>
        </w:r>
      </w:moveTo>
      <w:ins w:id="55" w:author="Laura H Spencer" w:date="2019-09-11T12:31:00Z">
        <w:r>
          <w:rPr>
            <w:rFonts w:ascii="Times New Roman" w:eastAsia="Times New Roman" w:hAnsi="Times New Roman" w:cs="Times New Roman"/>
            <w:color w:val="000000"/>
            <w:sz w:val="24"/>
            <w:szCs w:val="24"/>
          </w:rPr>
          <w:t xml:space="preserve"> other</w:t>
        </w:r>
      </w:ins>
      <w:moveTo w:id="56" w:author="Laura H Spencer" w:date="2019-09-11T12:31:00Z">
        <w:r>
          <w:rPr>
            <w:rFonts w:ascii="Times New Roman" w:eastAsia="Times New Roman" w:hAnsi="Times New Roman" w:cs="Times New Roman"/>
            <w:color w:val="000000"/>
            <w:sz w:val="24"/>
            <w:szCs w:val="24"/>
          </w:rPr>
          <w:t xml:space="preserve"> shellfish aquaculture regions </w:t>
        </w:r>
        <w:r>
          <w:fldChar w:fldCharType="begin"/>
        </w:r>
        <w:r>
          <w:instrText xml:space="preserve"> HYPERLINK "https://paperpile.com/c/RcvCBz/F2RV" \h </w:instrText>
        </w:r>
        <w:r>
          <w:fldChar w:fldCharType="separate"/>
        </w:r>
        <w:r>
          <w:rPr>
            <w:rFonts w:ascii="Times New Roman" w:eastAsia="Times New Roman" w:hAnsi="Times New Roman" w:cs="Times New Roman"/>
            <w:color w:val="000000"/>
            <w:sz w:val="24"/>
            <w:szCs w:val="24"/>
          </w:rPr>
          <w:t>(Simon and Sato-Okoshi 2015)</w:t>
        </w:r>
        <w:r>
          <w:rPr>
            <w:rFonts w:ascii="Times New Roman" w:eastAsia="Times New Roman" w:hAnsi="Times New Roman" w:cs="Times New Roman"/>
            <w:color w:val="000000"/>
            <w:sz w:val="24"/>
            <w:szCs w:val="24"/>
          </w:rPr>
          <w:fldChar w:fldCharType="end"/>
        </w:r>
        <w:r>
          <w:rPr>
            <w:rFonts w:ascii="Times New Roman" w:eastAsia="Times New Roman" w:hAnsi="Times New Roman" w:cs="Times New Roman"/>
            <w:color w:val="000000"/>
            <w:sz w:val="24"/>
            <w:szCs w:val="24"/>
          </w:rPr>
          <w:t xml:space="preserve">, with a broad host range, including seven oyster, one mussel, and three scallops species </w:t>
        </w:r>
        <w:r>
          <w:fldChar w:fldCharType="begin"/>
        </w:r>
        <w:r>
          <w:instrText xml:space="preserve"> HYPERLINK "https://paperpile.com/c/RcvCBz/F2RV" \h </w:instrText>
        </w:r>
        <w:r>
          <w:fldChar w:fldCharType="separate"/>
        </w:r>
        <w:r>
          <w:rPr>
            <w:rFonts w:ascii="Times New Roman" w:eastAsia="Times New Roman" w:hAnsi="Times New Roman" w:cs="Times New Roman"/>
            <w:color w:val="000000"/>
            <w:sz w:val="24"/>
            <w:szCs w:val="24"/>
          </w:rPr>
          <w:t>(Simon and Sato-Okoshi 2015)</w:t>
        </w:r>
        <w:r>
          <w:rPr>
            <w:rFonts w:ascii="Times New Roman" w:eastAsia="Times New Roman" w:hAnsi="Times New Roman" w:cs="Times New Roman"/>
            <w:color w:val="000000"/>
            <w:sz w:val="24"/>
            <w:szCs w:val="24"/>
          </w:rPr>
          <w:fldChar w:fldCharType="end"/>
        </w:r>
        <w:r>
          <w:rPr>
            <w:rFonts w:ascii="Times New Roman" w:eastAsia="Times New Roman" w:hAnsi="Times New Roman" w:cs="Times New Roman"/>
            <w:color w:val="000000"/>
            <w:sz w:val="24"/>
            <w:szCs w:val="24"/>
          </w:rPr>
          <w:t xml:space="preserve">. </w:t>
        </w:r>
      </w:moveTo>
      <w:moveToRangeEnd w:id="53"/>
      <w:r w:rsidR="008B0DD7">
        <w:rPr>
          <w:rFonts w:ascii="Times New Roman" w:eastAsia="Times New Roman" w:hAnsi="Times New Roman" w:cs="Times New Roman"/>
          <w:i/>
          <w:color w:val="000000"/>
          <w:sz w:val="24"/>
          <w:szCs w:val="24"/>
        </w:rPr>
        <w:t xml:space="preserve">Polydora </w:t>
      </w:r>
      <w:r w:rsidR="008B0DD7">
        <w:rPr>
          <w:rFonts w:ascii="Times New Roman" w:eastAsia="Times New Roman" w:hAnsi="Times New Roman" w:cs="Times New Roman"/>
          <w:color w:val="000000"/>
          <w:sz w:val="24"/>
          <w:szCs w:val="24"/>
        </w:rPr>
        <w:t xml:space="preserve">spp. are colloquially known as mud worms, or mud blister worms, and have a long history of reducing shellfish aquaculture production and value in </w:t>
      </w:r>
      <w:ins w:id="57" w:author="Laura H Spencer" w:date="2019-09-11T12:31:00Z">
        <w:r>
          <w:rPr>
            <w:rFonts w:ascii="Times New Roman" w:eastAsia="Times New Roman" w:hAnsi="Times New Roman" w:cs="Times New Roman"/>
            <w:color w:val="000000"/>
            <w:sz w:val="24"/>
            <w:szCs w:val="24"/>
          </w:rPr>
          <w:t xml:space="preserve">regions such as </w:t>
        </w:r>
      </w:ins>
      <w:del w:id="58" w:author="Laura H Spencer" w:date="2019-09-11T12:31:00Z">
        <w:r w:rsidR="008B0DD7" w:rsidDel="00CE3E33">
          <w:rPr>
            <w:rFonts w:ascii="Times New Roman" w:eastAsia="Times New Roman" w:hAnsi="Times New Roman" w:cs="Times New Roman"/>
            <w:color w:val="000000"/>
            <w:sz w:val="24"/>
            <w:szCs w:val="24"/>
          </w:rPr>
          <w:delText xml:space="preserve">many regions, including </w:delText>
        </w:r>
      </w:del>
      <w:r w:rsidR="008B0DD7">
        <w:rPr>
          <w:rFonts w:ascii="Times New Roman" w:eastAsia="Times New Roman" w:hAnsi="Times New Roman" w:cs="Times New Roman"/>
          <w:color w:val="000000"/>
          <w:sz w:val="24"/>
          <w:szCs w:val="24"/>
        </w:rPr>
        <w:t xml:space="preserve">Australia </w:t>
      </w:r>
      <w:hyperlink r:id="rId11">
        <w:r w:rsidR="008B0DD7">
          <w:rPr>
            <w:rFonts w:ascii="Times New Roman" w:eastAsia="Times New Roman" w:hAnsi="Times New Roman" w:cs="Times New Roman"/>
            <w:color w:val="000000"/>
            <w:sz w:val="24"/>
            <w:szCs w:val="24"/>
          </w:rPr>
          <w:t>(Ogburn 2011)</w:t>
        </w:r>
      </w:hyperlink>
      <w:r w:rsidR="008B0DD7">
        <w:rPr>
          <w:rFonts w:ascii="Times New Roman" w:eastAsia="Times New Roman" w:hAnsi="Times New Roman" w:cs="Times New Roman"/>
          <w:color w:val="000000"/>
          <w:sz w:val="24"/>
          <w:szCs w:val="24"/>
        </w:rPr>
        <w:t xml:space="preserve">, New Zealand </w:t>
      </w:r>
      <w:hyperlink r:id="rId12">
        <w:r w:rsidR="008B0DD7">
          <w:rPr>
            <w:rFonts w:ascii="Times New Roman" w:eastAsia="Times New Roman" w:hAnsi="Times New Roman" w:cs="Times New Roman"/>
            <w:color w:val="000000"/>
            <w:sz w:val="24"/>
            <w:szCs w:val="24"/>
          </w:rPr>
          <w:t>(Handley and Bergquist 1997)</w:t>
        </w:r>
      </w:hyperlink>
      <w:r w:rsidR="008B0DD7">
        <w:rPr>
          <w:rFonts w:ascii="Times New Roman" w:eastAsia="Times New Roman" w:hAnsi="Times New Roman" w:cs="Times New Roman"/>
          <w:color w:val="000000"/>
          <w:sz w:val="24"/>
          <w:szCs w:val="24"/>
        </w:rPr>
        <w:t xml:space="preserve">, Chile </w:t>
      </w:r>
      <w:r w:rsidR="00974438">
        <w:fldChar w:fldCharType="begin"/>
      </w:r>
      <w:r w:rsidR="00974438">
        <w:instrText xml:space="preserve"> HYPERLINK "https://paperpile.com/c/RcvCBz/JyHC" \h </w:instrText>
      </w:r>
      <w:r w:rsidR="00974438">
        <w:fldChar w:fldCharType="separate"/>
      </w:r>
      <w:r w:rsidR="008B0DD7">
        <w:rPr>
          <w:rFonts w:ascii="Times New Roman" w:eastAsia="Times New Roman" w:hAnsi="Times New Roman" w:cs="Times New Roman"/>
          <w:color w:val="000000"/>
          <w:sz w:val="24"/>
          <w:szCs w:val="24"/>
        </w:rPr>
        <w:t xml:space="preserve">(Moreno </w:t>
      </w:r>
      <w:r w:rsidR="008B0DD7" w:rsidRPr="0085520F">
        <w:rPr>
          <w:rFonts w:ascii="Times New Roman" w:eastAsia="Times New Roman" w:hAnsi="Times New Roman" w:cs="Times New Roman"/>
          <w:i/>
          <w:color w:val="000000"/>
          <w:sz w:val="24"/>
          <w:szCs w:val="24"/>
          <w:rPrChange w:id="59" w:author="Laura H Spencer" w:date="2019-09-29T12:33:00Z">
            <w:rPr>
              <w:rFonts w:ascii="Times New Roman" w:eastAsia="Times New Roman" w:hAnsi="Times New Roman" w:cs="Times New Roman"/>
              <w:color w:val="000000"/>
              <w:sz w:val="24"/>
              <w:szCs w:val="24"/>
            </w:rPr>
          </w:rPrChange>
        </w:rPr>
        <w:t>et al</w:t>
      </w:r>
      <w:ins w:id="60" w:author="Laura H Spencer" w:date="2019-09-29T12:33:00Z">
        <w:r w:rsidR="0085520F">
          <w:rPr>
            <w:rFonts w:ascii="Times New Roman" w:eastAsia="Times New Roman" w:hAnsi="Times New Roman" w:cs="Times New Roman"/>
            <w:color w:val="000000"/>
            <w:sz w:val="24"/>
            <w:szCs w:val="24"/>
          </w:rPr>
          <w:t>.</w:t>
        </w:r>
      </w:ins>
      <w:r w:rsidR="008B0DD7">
        <w:rPr>
          <w:rFonts w:ascii="Times New Roman" w:eastAsia="Times New Roman" w:hAnsi="Times New Roman" w:cs="Times New Roman"/>
          <w:color w:val="000000"/>
          <w:sz w:val="24"/>
          <w:szCs w:val="24"/>
        </w:rPr>
        <w:t xml:space="preserve"> 2006</w:t>
      </w:r>
      <w:ins w:id="61" w:author="Laura H Spencer" w:date="2019-09-29T12:33:00Z">
        <w:r w:rsidR="0085520F">
          <w:rPr>
            <w:rFonts w:ascii="Times New Roman" w:eastAsia="Times New Roman" w:hAnsi="Times New Roman" w:cs="Times New Roman"/>
            <w:color w:val="000000"/>
            <w:sz w:val="24"/>
            <w:szCs w:val="24"/>
          </w:rPr>
          <w:t xml:space="preserve">; Riascos </w:t>
        </w:r>
        <w:r w:rsidR="0085520F" w:rsidRPr="0085520F">
          <w:rPr>
            <w:rFonts w:ascii="Times New Roman" w:eastAsia="Times New Roman" w:hAnsi="Times New Roman" w:cs="Times New Roman"/>
            <w:i/>
            <w:color w:val="000000"/>
            <w:sz w:val="24"/>
            <w:szCs w:val="24"/>
            <w:rPrChange w:id="62" w:author="Laura H Spencer" w:date="2019-09-29T12:33:00Z">
              <w:rPr>
                <w:rFonts w:ascii="Times New Roman" w:eastAsia="Times New Roman" w:hAnsi="Times New Roman" w:cs="Times New Roman"/>
                <w:color w:val="000000"/>
                <w:sz w:val="24"/>
                <w:szCs w:val="24"/>
              </w:rPr>
            </w:rPrChange>
          </w:rPr>
          <w:t>et al.</w:t>
        </w:r>
        <w:r w:rsidR="0085520F">
          <w:rPr>
            <w:rFonts w:ascii="Times New Roman" w:eastAsia="Times New Roman" w:hAnsi="Times New Roman" w:cs="Times New Roman"/>
            <w:color w:val="000000"/>
            <w:sz w:val="24"/>
            <w:szCs w:val="24"/>
          </w:rPr>
          <w:t xml:space="preserve"> 2008</w:t>
        </w:r>
      </w:ins>
      <w:r w:rsidR="008B0DD7">
        <w:rPr>
          <w:rFonts w:ascii="Times New Roman" w:eastAsia="Times New Roman" w:hAnsi="Times New Roman" w:cs="Times New Roman"/>
          <w:color w:val="000000"/>
          <w:sz w:val="24"/>
          <w:szCs w:val="24"/>
        </w:rPr>
        <w:t>)</w:t>
      </w:r>
      <w:r w:rsidR="00974438">
        <w:rPr>
          <w:rFonts w:ascii="Times New Roman" w:eastAsia="Times New Roman" w:hAnsi="Times New Roman" w:cs="Times New Roman"/>
          <w:color w:val="000000"/>
          <w:sz w:val="24"/>
          <w:szCs w:val="24"/>
        </w:rPr>
        <w:fldChar w:fldCharType="end"/>
      </w:r>
      <w:r w:rsidR="008B0DD7">
        <w:rPr>
          <w:rFonts w:ascii="Times New Roman" w:eastAsia="Times New Roman" w:hAnsi="Times New Roman" w:cs="Times New Roman"/>
          <w:color w:val="000000"/>
          <w:sz w:val="24"/>
          <w:szCs w:val="24"/>
        </w:rPr>
        <w:t xml:space="preserve">, </w:t>
      </w:r>
      <w:moveFromRangeStart w:id="63" w:author="Laura H Spencer" w:date="2019-09-11T12:32:00Z" w:name="move19097553"/>
      <w:moveFrom w:id="64" w:author="Laura H Spencer" w:date="2019-09-11T12:32:00Z">
        <w:r w:rsidR="008B0DD7" w:rsidDel="00CE3E33">
          <w:rPr>
            <w:rFonts w:ascii="Times New Roman" w:eastAsia="Times New Roman" w:hAnsi="Times New Roman" w:cs="Times New Roman"/>
            <w:color w:val="000000"/>
            <w:sz w:val="24"/>
            <w:szCs w:val="24"/>
          </w:rPr>
          <w:t xml:space="preserve">British Columbia and New Brunswick </w:t>
        </w:r>
        <w:r w:rsidDel="00CE3E33">
          <w:fldChar w:fldCharType="begin"/>
        </w:r>
        <w:r w:rsidDel="00CE3E33">
          <w:instrText xml:space="preserve"> HYPERLINK "https://paperpile.com/c/RcvCBz/YZpv+UtJP" \h </w:instrText>
        </w:r>
        <w:r w:rsidDel="00CE3E33">
          <w:fldChar w:fldCharType="separate"/>
        </w:r>
        <w:r w:rsidR="008B0DD7" w:rsidDel="00CE3E33">
          <w:rPr>
            <w:rFonts w:ascii="Times New Roman" w:eastAsia="Times New Roman" w:hAnsi="Times New Roman" w:cs="Times New Roman"/>
            <w:color w:val="000000"/>
            <w:sz w:val="24"/>
            <w:szCs w:val="24"/>
          </w:rPr>
          <w:t>(Clements et al. 2017; Shinn et al. 2015)</w:t>
        </w:r>
        <w:r w:rsidDel="00CE3E33">
          <w:rPr>
            <w:rFonts w:ascii="Times New Roman" w:eastAsia="Times New Roman" w:hAnsi="Times New Roman" w:cs="Times New Roman"/>
            <w:color w:val="000000"/>
            <w:sz w:val="24"/>
            <w:szCs w:val="24"/>
          </w:rPr>
          <w:fldChar w:fldCharType="end"/>
        </w:r>
        <w:r w:rsidR="008B0DD7" w:rsidDel="00CE3E33">
          <w:rPr>
            <w:rFonts w:ascii="Times New Roman" w:eastAsia="Times New Roman" w:hAnsi="Times New Roman" w:cs="Times New Roman"/>
            <w:color w:val="000000"/>
            <w:sz w:val="24"/>
            <w:szCs w:val="24"/>
          </w:rPr>
          <w:t xml:space="preserve">, </w:t>
        </w:r>
      </w:moveFrom>
      <w:moveFromRangeEnd w:id="63"/>
      <w:r w:rsidR="008B0DD7">
        <w:rPr>
          <w:rFonts w:ascii="Times New Roman" w:eastAsia="Times New Roman" w:hAnsi="Times New Roman" w:cs="Times New Roman"/>
          <w:color w:val="000000"/>
          <w:sz w:val="24"/>
          <w:szCs w:val="24"/>
        </w:rPr>
        <w:t xml:space="preserve">Hawaii </w:t>
      </w:r>
      <w:hyperlink r:id="rId13">
        <w:r w:rsidR="008B0DD7">
          <w:rPr>
            <w:rFonts w:ascii="Times New Roman" w:eastAsia="Times New Roman" w:hAnsi="Times New Roman" w:cs="Times New Roman"/>
            <w:color w:val="000000"/>
            <w:sz w:val="24"/>
            <w:szCs w:val="24"/>
          </w:rPr>
          <w:t>(Eldredge 1994; Bailey-Brock and Ringwood 1982; Bailey-Brock 1990)</w:t>
        </w:r>
      </w:hyperlink>
      <w:r w:rsidR="008B0DD7">
        <w:rPr>
          <w:rFonts w:ascii="Times New Roman" w:eastAsia="Times New Roman" w:hAnsi="Times New Roman" w:cs="Times New Roman"/>
          <w:color w:val="000000"/>
          <w:sz w:val="24"/>
          <w:szCs w:val="24"/>
        </w:rPr>
        <w:t xml:space="preserve">, </w:t>
      </w:r>
      <w:del w:id="65" w:author="Laura H Spencer" w:date="2019-09-11T12:32:00Z">
        <w:r w:rsidR="008B0DD7" w:rsidDel="00CE3E33">
          <w:rPr>
            <w:rFonts w:ascii="Times New Roman" w:eastAsia="Times New Roman" w:hAnsi="Times New Roman" w:cs="Times New Roman"/>
            <w:color w:val="000000"/>
            <w:sz w:val="24"/>
            <w:szCs w:val="24"/>
          </w:rPr>
          <w:delText xml:space="preserve">and </w:delText>
        </w:r>
      </w:del>
      <w:r w:rsidR="008B0DD7">
        <w:rPr>
          <w:rFonts w:ascii="Times New Roman" w:eastAsia="Times New Roman" w:hAnsi="Times New Roman" w:cs="Times New Roman"/>
          <w:color w:val="000000"/>
          <w:sz w:val="24"/>
          <w:szCs w:val="24"/>
        </w:rPr>
        <w:t xml:space="preserve">the East and Gulf coasts of the United States </w:t>
      </w:r>
      <w:hyperlink r:id="rId14">
        <w:r w:rsidR="008B0DD7">
          <w:rPr>
            <w:rFonts w:ascii="Times New Roman" w:eastAsia="Times New Roman" w:hAnsi="Times New Roman" w:cs="Times New Roman"/>
            <w:color w:val="000000"/>
            <w:sz w:val="24"/>
            <w:szCs w:val="24"/>
          </w:rPr>
          <w:t>(Lafferty and Kuris 1996; Lunz 1941; Loosanoff and Engle 1943; Brown 2012)</w:t>
        </w:r>
      </w:hyperlink>
      <w:ins w:id="66" w:author="Laura H Spencer" w:date="2019-09-11T12:32:00Z">
        <w:r>
          <w:rPr>
            <w:rFonts w:ascii="Times New Roman" w:eastAsia="Times New Roman" w:hAnsi="Times New Roman" w:cs="Times New Roman"/>
            <w:color w:val="000000"/>
            <w:sz w:val="24"/>
            <w:szCs w:val="24"/>
          </w:rPr>
          <w:t xml:space="preserve">, </w:t>
        </w:r>
      </w:ins>
      <w:moveToRangeStart w:id="67" w:author="Laura H Spencer" w:date="2019-09-11T12:32:00Z" w:name="move19097553"/>
      <w:moveTo w:id="68" w:author="Laura H Spencer" w:date="2019-09-11T12:32:00Z">
        <w:del w:id="69" w:author="Laura H Spencer" w:date="2019-09-11T12:32:00Z">
          <w:r w:rsidDel="00CE3E33">
            <w:rPr>
              <w:rFonts w:ascii="Times New Roman" w:eastAsia="Times New Roman" w:hAnsi="Times New Roman" w:cs="Times New Roman"/>
              <w:color w:val="000000"/>
              <w:sz w:val="24"/>
              <w:szCs w:val="24"/>
            </w:rPr>
            <w:delText xml:space="preserve">British Columbia and </w:delText>
          </w:r>
        </w:del>
        <w:r>
          <w:rPr>
            <w:rFonts w:ascii="Times New Roman" w:eastAsia="Times New Roman" w:hAnsi="Times New Roman" w:cs="Times New Roman"/>
            <w:color w:val="000000"/>
            <w:sz w:val="24"/>
            <w:szCs w:val="24"/>
          </w:rPr>
          <w:t>New Brunswick</w:t>
        </w:r>
      </w:moveTo>
      <w:ins w:id="70" w:author="Laura H Spencer" w:date="2019-09-11T12:32:00Z">
        <w:r>
          <w:rPr>
            <w:rFonts w:ascii="Times New Roman" w:eastAsia="Times New Roman" w:hAnsi="Times New Roman" w:cs="Times New Roman"/>
            <w:color w:val="000000"/>
            <w:sz w:val="24"/>
            <w:szCs w:val="24"/>
          </w:rPr>
          <w:t>, and British Columbia</w:t>
        </w:r>
      </w:ins>
      <w:moveTo w:id="71" w:author="Laura H Spencer" w:date="2019-09-11T12:32:00Z">
        <w:r>
          <w:rPr>
            <w:rFonts w:ascii="Times New Roman" w:eastAsia="Times New Roman" w:hAnsi="Times New Roman" w:cs="Times New Roman"/>
            <w:color w:val="000000"/>
            <w:sz w:val="24"/>
            <w:szCs w:val="24"/>
          </w:rPr>
          <w:t xml:space="preserve"> </w:t>
        </w:r>
        <w:r>
          <w:fldChar w:fldCharType="begin"/>
        </w:r>
        <w:r>
          <w:instrText xml:space="preserve"> HYPERLINK "https://paperpile.com/c/RcvCBz/YZpv+UtJP" \h </w:instrText>
        </w:r>
        <w:r>
          <w:fldChar w:fldCharType="separate"/>
        </w:r>
        <w:r>
          <w:rPr>
            <w:rFonts w:ascii="Times New Roman" w:eastAsia="Times New Roman" w:hAnsi="Times New Roman" w:cs="Times New Roman"/>
            <w:color w:val="000000"/>
            <w:sz w:val="24"/>
            <w:szCs w:val="24"/>
          </w:rPr>
          <w:t>(Clements et al. 2017; Shinn et al. 2015)</w:t>
        </w:r>
        <w:r>
          <w:rPr>
            <w:rFonts w:ascii="Times New Roman" w:eastAsia="Times New Roman" w:hAnsi="Times New Roman" w:cs="Times New Roman"/>
            <w:color w:val="000000"/>
            <w:sz w:val="24"/>
            <w:szCs w:val="24"/>
          </w:rPr>
          <w:fldChar w:fldCharType="end"/>
        </w:r>
        <w:del w:id="72" w:author="Laura H Spencer" w:date="2019-09-11T12:32:00Z">
          <w:r w:rsidDel="00CE3E33">
            <w:rPr>
              <w:rFonts w:ascii="Times New Roman" w:eastAsia="Times New Roman" w:hAnsi="Times New Roman" w:cs="Times New Roman"/>
              <w:color w:val="000000"/>
              <w:sz w:val="24"/>
              <w:szCs w:val="24"/>
            </w:rPr>
            <w:delText>,</w:delText>
          </w:r>
        </w:del>
      </w:moveTo>
      <w:moveToRangeEnd w:id="67"/>
      <w:r w:rsidR="008B0DD7">
        <w:rPr>
          <w:rFonts w:ascii="Times New Roman" w:eastAsia="Times New Roman" w:hAnsi="Times New Roman" w:cs="Times New Roman"/>
          <w:color w:val="000000"/>
          <w:sz w:val="24"/>
          <w:szCs w:val="24"/>
        </w:rPr>
        <w:t xml:space="preserve">. </w:t>
      </w:r>
      <w:ins w:id="73" w:author="Laura H Spencer" w:date="2019-09-11T12:32:00Z">
        <w:r>
          <w:rPr>
            <w:rFonts w:ascii="Times New Roman" w:eastAsia="Times New Roman" w:hAnsi="Times New Roman" w:cs="Times New Roman"/>
            <w:color w:val="000000"/>
            <w:sz w:val="24"/>
            <w:szCs w:val="24"/>
          </w:rPr>
          <w:t xml:space="preserve">Despite previous observations of </w:t>
        </w:r>
        <w:r>
          <w:rPr>
            <w:rFonts w:ascii="Times New Roman" w:eastAsia="Times New Roman" w:hAnsi="Times New Roman" w:cs="Times New Roman"/>
            <w:i/>
            <w:color w:val="000000"/>
            <w:sz w:val="24"/>
            <w:szCs w:val="24"/>
          </w:rPr>
          <w:t>P. websteri</w:t>
        </w:r>
        <w:r>
          <w:rPr>
            <w:rFonts w:ascii="Times New Roman" w:eastAsia="Times New Roman" w:hAnsi="Times New Roman" w:cs="Times New Roman"/>
            <w:color w:val="000000"/>
            <w:sz w:val="24"/>
            <w:szCs w:val="24"/>
          </w:rPr>
          <w:t xml:space="preserve"> in </w:t>
        </w:r>
      </w:ins>
      <w:ins w:id="74" w:author="Laura H Spencer" w:date="2019-09-11T12:34:00Z">
        <w:r>
          <w:rPr>
            <w:rFonts w:ascii="Times New Roman" w:eastAsia="Times New Roman" w:hAnsi="Times New Roman" w:cs="Times New Roman"/>
            <w:color w:val="000000"/>
            <w:sz w:val="24"/>
            <w:szCs w:val="24"/>
          </w:rPr>
          <w:t xml:space="preserve">nearby </w:t>
        </w:r>
      </w:ins>
      <w:ins w:id="75" w:author="Laura H Spencer" w:date="2019-09-11T12:35:00Z">
        <w:r>
          <w:rPr>
            <w:rFonts w:ascii="Times New Roman" w:eastAsia="Times New Roman" w:hAnsi="Times New Roman" w:cs="Times New Roman"/>
            <w:color w:val="000000"/>
            <w:sz w:val="24"/>
            <w:szCs w:val="24"/>
          </w:rPr>
          <w:t xml:space="preserve">regions such as </w:t>
        </w:r>
      </w:ins>
      <w:ins w:id="76" w:author="Laura H Spencer" w:date="2019-09-11T12:32:00Z">
        <w:r>
          <w:rPr>
            <w:rFonts w:ascii="Times New Roman" w:eastAsia="Times New Roman" w:hAnsi="Times New Roman" w:cs="Times New Roman"/>
            <w:color w:val="000000"/>
            <w:sz w:val="24"/>
            <w:szCs w:val="24"/>
          </w:rPr>
          <w:t xml:space="preserve">British Columbia in 1989 </w:t>
        </w:r>
        <w:r>
          <w:fldChar w:fldCharType="begin"/>
        </w:r>
        <w:r>
          <w:instrText xml:space="preserve"> HYPERLINK "https://paperpile.com/c/RcvCBz/tkTE" \h </w:instrText>
        </w:r>
        <w:r>
          <w:fldChar w:fldCharType="separate"/>
        </w:r>
        <w:r>
          <w:rPr>
            <w:rFonts w:ascii="Times New Roman" w:eastAsia="Times New Roman" w:hAnsi="Times New Roman" w:cs="Times New Roman"/>
            <w:color w:val="000000"/>
            <w:sz w:val="24"/>
            <w:szCs w:val="24"/>
          </w:rPr>
          <w:t xml:space="preserve">(Bower </w:t>
        </w:r>
        <w:r w:rsidRPr="0085520F">
          <w:rPr>
            <w:rFonts w:ascii="Times New Roman" w:eastAsia="Times New Roman" w:hAnsi="Times New Roman" w:cs="Times New Roman"/>
            <w:i/>
            <w:color w:val="000000"/>
            <w:sz w:val="24"/>
            <w:szCs w:val="24"/>
            <w:rPrChange w:id="77" w:author="Laura H Spencer" w:date="2019-09-29T12:33:00Z">
              <w:rPr>
                <w:rFonts w:ascii="Times New Roman" w:eastAsia="Times New Roman" w:hAnsi="Times New Roman" w:cs="Times New Roman"/>
                <w:color w:val="000000"/>
                <w:sz w:val="24"/>
                <w:szCs w:val="24"/>
              </w:rPr>
            </w:rPrChange>
          </w:rPr>
          <w:t>et al.</w:t>
        </w:r>
        <w:r>
          <w:rPr>
            <w:rFonts w:ascii="Times New Roman" w:eastAsia="Times New Roman" w:hAnsi="Times New Roman" w:cs="Times New Roman"/>
            <w:color w:val="000000"/>
            <w:sz w:val="24"/>
            <w:szCs w:val="24"/>
          </w:rPr>
          <w:t xml:space="preserve"> 1992)</w:t>
        </w:r>
        <w:r>
          <w:rPr>
            <w:rFonts w:ascii="Times New Roman" w:eastAsia="Times New Roman" w:hAnsi="Times New Roman" w:cs="Times New Roman"/>
            <w:color w:val="000000"/>
            <w:sz w:val="24"/>
            <w:szCs w:val="24"/>
          </w:rPr>
          <w:fldChar w:fldCharType="end"/>
        </w:r>
        <w:r>
          <w:rPr>
            <w:rFonts w:ascii="Times New Roman" w:eastAsia="Times New Roman" w:hAnsi="Times New Roman" w:cs="Times New Roman"/>
            <w:color w:val="000000"/>
            <w:sz w:val="24"/>
            <w:szCs w:val="24"/>
          </w:rPr>
          <w:t xml:space="preserve">, </w:t>
        </w:r>
      </w:ins>
      <w:ins w:id="78" w:author="Laura H Spencer" w:date="2019-09-11T12:36:00Z">
        <w:r>
          <w:rPr>
            <w:rFonts w:ascii="Times New Roman" w:eastAsia="Times New Roman" w:hAnsi="Times New Roman" w:cs="Times New Roman"/>
            <w:color w:val="000000"/>
            <w:sz w:val="24"/>
            <w:szCs w:val="24"/>
          </w:rPr>
          <w:t>neither benthic sur</w:t>
        </w:r>
      </w:ins>
      <w:ins w:id="79" w:author="Laura H Spencer" w:date="2019-09-11T12:37:00Z">
        <w:r>
          <w:rPr>
            <w:rFonts w:ascii="Times New Roman" w:eastAsia="Times New Roman" w:hAnsi="Times New Roman" w:cs="Times New Roman"/>
            <w:color w:val="000000"/>
            <w:sz w:val="24"/>
            <w:szCs w:val="24"/>
          </w:rPr>
          <w:t xml:space="preserve">veys or </w:t>
        </w:r>
      </w:ins>
      <w:ins w:id="80" w:author="Laura H Spencer" w:date="2019-09-11T12:34:00Z">
        <w:r>
          <w:rPr>
            <w:rFonts w:ascii="Times New Roman" w:eastAsia="Times New Roman" w:hAnsi="Times New Roman" w:cs="Times New Roman"/>
            <w:color w:val="000000"/>
            <w:sz w:val="24"/>
            <w:szCs w:val="24"/>
          </w:rPr>
          <w:t>shellfish growers hav</w:t>
        </w:r>
      </w:ins>
      <w:ins w:id="81" w:author="Laura H Spencer" w:date="2019-09-11T12:37:00Z">
        <w:r>
          <w:rPr>
            <w:rFonts w:ascii="Times New Roman" w:eastAsia="Times New Roman" w:hAnsi="Times New Roman" w:cs="Times New Roman"/>
            <w:color w:val="000000"/>
            <w:sz w:val="24"/>
            <w:szCs w:val="24"/>
          </w:rPr>
          <w:t xml:space="preserve">e historically </w:t>
        </w:r>
      </w:ins>
      <w:ins w:id="82" w:author="Laura H Spencer" w:date="2019-09-11T12:38:00Z">
        <w:r w:rsidR="004C53ED">
          <w:rPr>
            <w:rFonts w:ascii="Times New Roman" w:eastAsia="Times New Roman" w:hAnsi="Times New Roman" w:cs="Times New Roman"/>
            <w:color w:val="000000"/>
            <w:sz w:val="24"/>
            <w:szCs w:val="24"/>
          </w:rPr>
          <w:t>identified</w:t>
        </w:r>
      </w:ins>
      <w:ins w:id="83" w:author="Laura H Spencer" w:date="2019-09-11T12:37:00Z">
        <w:r>
          <w:rPr>
            <w:rFonts w:ascii="Times New Roman" w:eastAsia="Times New Roman" w:hAnsi="Times New Roman" w:cs="Times New Roman"/>
            <w:color w:val="000000"/>
            <w:sz w:val="24"/>
            <w:szCs w:val="24"/>
          </w:rPr>
          <w:t xml:space="preserve"> </w:t>
        </w:r>
      </w:ins>
      <w:ins w:id="84" w:author="Laura H Spencer" w:date="2019-09-11T12:38:00Z">
        <w:r w:rsidR="004C53ED">
          <w:rPr>
            <w:rFonts w:ascii="Times New Roman" w:eastAsia="Times New Roman" w:hAnsi="Times New Roman" w:cs="Times New Roman"/>
            <w:color w:val="000000"/>
            <w:sz w:val="24"/>
            <w:szCs w:val="24"/>
          </w:rPr>
          <w:t xml:space="preserve">shell-boring </w:t>
        </w:r>
      </w:ins>
      <w:ins w:id="85" w:author="Laura H Spencer" w:date="2019-09-11T12:37:00Z">
        <w:r>
          <w:rPr>
            <w:rFonts w:ascii="Times New Roman" w:eastAsia="Times New Roman" w:hAnsi="Times New Roman" w:cs="Times New Roman"/>
            <w:color w:val="000000"/>
            <w:sz w:val="24"/>
            <w:szCs w:val="24"/>
          </w:rPr>
          <w:t>mud worms</w:t>
        </w:r>
      </w:ins>
      <w:ins w:id="86" w:author="Laura H Spencer" w:date="2019-09-11T12:39:00Z">
        <w:r w:rsidR="004C53ED">
          <w:rPr>
            <w:rFonts w:ascii="Times New Roman" w:eastAsia="Times New Roman" w:hAnsi="Times New Roman" w:cs="Times New Roman"/>
            <w:color w:val="000000"/>
            <w:sz w:val="24"/>
            <w:szCs w:val="24"/>
          </w:rPr>
          <w:t xml:space="preserve"> in Washington State</w:t>
        </w:r>
      </w:ins>
      <w:ins w:id="87" w:author="Laura H Spencer" w:date="2019-09-11T12:35:00Z">
        <w:r>
          <w:rPr>
            <w:rFonts w:ascii="Times New Roman" w:eastAsia="Times New Roman" w:hAnsi="Times New Roman" w:cs="Times New Roman"/>
            <w:color w:val="000000"/>
            <w:sz w:val="24"/>
            <w:szCs w:val="24"/>
          </w:rPr>
          <w:t>.</w:t>
        </w:r>
      </w:ins>
      <w:ins w:id="88" w:author="Laura H Spencer" w:date="2019-09-11T12:40:00Z">
        <w:r w:rsidR="004C53ED">
          <w:rPr>
            <w:rFonts w:ascii="Times New Roman" w:eastAsia="Times New Roman" w:hAnsi="Times New Roman" w:cs="Times New Roman"/>
            <w:color w:val="000000"/>
            <w:sz w:val="24"/>
            <w:szCs w:val="24"/>
          </w:rPr>
          <w:t xml:space="preserve"> </w:t>
        </w:r>
      </w:ins>
      <w:ins w:id="89" w:author="Laura H Spencer" w:date="2019-09-11T12:44:00Z">
        <w:r w:rsidR="004C53ED">
          <w:rPr>
            <w:rFonts w:ascii="Times New Roman" w:eastAsia="Times New Roman" w:hAnsi="Times New Roman" w:cs="Times New Roman"/>
            <w:color w:val="000000"/>
            <w:sz w:val="24"/>
            <w:szCs w:val="24"/>
          </w:rPr>
          <w:t>The worm’s invasion history and basin-wide infestation rates are unknown, however t</w:t>
        </w:r>
      </w:ins>
      <w:moveFromRangeStart w:id="90" w:author="Laura H Spencer" w:date="2019-09-11T12:31:00Z" w:name="move19097494"/>
      <w:moveFrom w:id="91" w:author="Laura H Spencer" w:date="2019-09-11T12:31:00Z">
        <w:del w:id="92" w:author="Laura H Spencer" w:date="2019-09-11T12:35:00Z">
          <w:r w:rsidR="008B0DD7" w:rsidDel="00CE3E33">
            <w:rPr>
              <w:rFonts w:ascii="Times New Roman" w:eastAsia="Times New Roman" w:hAnsi="Times New Roman" w:cs="Times New Roman"/>
              <w:i/>
              <w:color w:val="000000"/>
              <w:sz w:val="24"/>
              <w:szCs w:val="24"/>
            </w:rPr>
            <w:delText xml:space="preserve">P. websteri </w:delText>
          </w:r>
          <w:r w:rsidR="008B0DD7" w:rsidDel="00CE3E33">
            <w:rPr>
              <w:rFonts w:ascii="Times New Roman" w:eastAsia="Times New Roman" w:hAnsi="Times New Roman" w:cs="Times New Roman"/>
              <w:color w:val="000000"/>
              <w:sz w:val="24"/>
              <w:szCs w:val="24"/>
            </w:rPr>
            <w:delText xml:space="preserve">is common to many shellfish aquaculture regions </w:delText>
          </w:r>
          <w:r w:rsidDel="00CE3E33">
            <w:fldChar w:fldCharType="begin"/>
          </w:r>
          <w:r w:rsidDel="00CE3E33">
            <w:delInstrText xml:space="preserve"> HYPERLINK "https://paperpile.com/c/RcvCBz/F2RV" \h </w:delInstrText>
          </w:r>
          <w:r w:rsidDel="00CE3E33">
            <w:fldChar w:fldCharType="separate"/>
          </w:r>
          <w:r w:rsidR="008B0DD7" w:rsidDel="00CE3E33">
            <w:rPr>
              <w:rFonts w:ascii="Times New Roman" w:eastAsia="Times New Roman" w:hAnsi="Times New Roman" w:cs="Times New Roman"/>
              <w:color w:val="000000"/>
              <w:sz w:val="24"/>
              <w:szCs w:val="24"/>
            </w:rPr>
            <w:delText>(Simon and Sato-Okoshi 2015)</w:delText>
          </w:r>
          <w:r w:rsidDel="00CE3E33">
            <w:rPr>
              <w:rFonts w:ascii="Times New Roman" w:eastAsia="Times New Roman" w:hAnsi="Times New Roman" w:cs="Times New Roman"/>
              <w:color w:val="000000"/>
              <w:sz w:val="24"/>
              <w:szCs w:val="24"/>
            </w:rPr>
            <w:fldChar w:fldCharType="end"/>
          </w:r>
          <w:r w:rsidR="008B0DD7" w:rsidDel="00CE3E33">
            <w:rPr>
              <w:rFonts w:ascii="Times New Roman" w:eastAsia="Times New Roman" w:hAnsi="Times New Roman" w:cs="Times New Roman"/>
              <w:color w:val="000000"/>
              <w:sz w:val="24"/>
              <w:szCs w:val="24"/>
            </w:rPr>
            <w:delText xml:space="preserve">, with a broad host range, including seven oyster, one mussel, and three scallops species </w:delText>
          </w:r>
          <w:r w:rsidDel="00CE3E33">
            <w:fldChar w:fldCharType="begin"/>
          </w:r>
          <w:r w:rsidDel="00CE3E33">
            <w:delInstrText xml:space="preserve"> HYPERLINK "https://paperpile.com/c/RcvCBz/F2RV" \h </w:delInstrText>
          </w:r>
          <w:r w:rsidDel="00CE3E33">
            <w:fldChar w:fldCharType="separate"/>
          </w:r>
          <w:r w:rsidR="008B0DD7" w:rsidDel="00CE3E33">
            <w:rPr>
              <w:rFonts w:ascii="Times New Roman" w:eastAsia="Times New Roman" w:hAnsi="Times New Roman" w:cs="Times New Roman"/>
              <w:color w:val="000000"/>
              <w:sz w:val="24"/>
              <w:szCs w:val="24"/>
            </w:rPr>
            <w:delText>(Simon and Sato-Okoshi 2015)</w:delText>
          </w:r>
          <w:r w:rsidDel="00CE3E33">
            <w:rPr>
              <w:rFonts w:ascii="Times New Roman" w:eastAsia="Times New Roman" w:hAnsi="Times New Roman" w:cs="Times New Roman"/>
              <w:color w:val="000000"/>
              <w:sz w:val="24"/>
              <w:szCs w:val="24"/>
            </w:rPr>
            <w:fldChar w:fldCharType="end"/>
          </w:r>
          <w:r w:rsidR="008B0DD7" w:rsidDel="00CE3E33">
            <w:rPr>
              <w:rFonts w:ascii="Times New Roman" w:eastAsia="Times New Roman" w:hAnsi="Times New Roman" w:cs="Times New Roman"/>
              <w:color w:val="000000"/>
              <w:sz w:val="24"/>
              <w:szCs w:val="24"/>
            </w:rPr>
            <w:delText xml:space="preserve">. </w:delText>
          </w:r>
        </w:del>
      </w:moveFrom>
      <w:moveFromRangeStart w:id="93" w:author="Laura H Spencer" w:date="2019-09-11T12:29:00Z" w:name="move19097369"/>
      <w:moveFromRangeEnd w:id="90"/>
      <w:moveFrom w:id="94" w:author="Laura H Spencer" w:date="2019-09-11T12:29:00Z">
        <w:del w:id="95" w:author="Laura H Spencer" w:date="2019-09-11T12:35:00Z">
          <w:r w:rsidR="008B0DD7" w:rsidDel="00CE3E33">
            <w:rPr>
              <w:rFonts w:ascii="Times New Roman" w:eastAsia="Times New Roman" w:hAnsi="Times New Roman" w:cs="Times New Roman"/>
              <w:color w:val="000000"/>
              <w:sz w:val="24"/>
              <w:szCs w:val="24"/>
            </w:rPr>
            <w:delText xml:space="preserve">No native, shell-boring </w:delText>
          </w:r>
          <w:r w:rsidR="008B0DD7" w:rsidDel="00CE3E33">
            <w:rPr>
              <w:rFonts w:ascii="Times New Roman" w:eastAsia="Times New Roman" w:hAnsi="Times New Roman" w:cs="Times New Roman"/>
              <w:i/>
              <w:color w:val="000000"/>
              <w:sz w:val="24"/>
              <w:szCs w:val="24"/>
            </w:rPr>
            <w:delText>Polydora</w:delText>
          </w:r>
          <w:r w:rsidR="008B0DD7" w:rsidDel="00CE3E33">
            <w:rPr>
              <w:rFonts w:ascii="Times New Roman" w:eastAsia="Times New Roman" w:hAnsi="Times New Roman" w:cs="Times New Roman"/>
              <w:color w:val="000000"/>
              <w:sz w:val="24"/>
              <w:szCs w:val="24"/>
            </w:rPr>
            <w:delText xml:space="preserve"> species have been described from Washington State. Although </w:delText>
          </w:r>
          <w:r w:rsidR="008B0DD7" w:rsidDel="00CE3E33">
            <w:rPr>
              <w:rFonts w:ascii="Times New Roman" w:eastAsia="Times New Roman" w:hAnsi="Times New Roman" w:cs="Times New Roman"/>
              <w:i/>
              <w:color w:val="000000"/>
              <w:sz w:val="24"/>
              <w:szCs w:val="24"/>
            </w:rPr>
            <w:delText>P. websteri</w:delText>
          </w:r>
          <w:r w:rsidR="008B0DD7" w:rsidDel="00CE3E33">
            <w:rPr>
              <w:rFonts w:ascii="Times New Roman" w:eastAsia="Times New Roman" w:hAnsi="Times New Roman" w:cs="Times New Roman"/>
              <w:color w:val="000000"/>
              <w:sz w:val="24"/>
              <w:szCs w:val="24"/>
            </w:rPr>
            <w:delText xml:space="preserve"> was observed in British Columbia in 1989 </w:delText>
          </w:r>
          <w:r w:rsidDel="00CE3E33">
            <w:fldChar w:fldCharType="begin"/>
          </w:r>
          <w:r w:rsidDel="00CE3E33">
            <w:delInstrText xml:space="preserve"> HYPERLINK "https://paperpile.com/c/RcvCBz/tkTE" \h </w:delInstrText>
          </w:r>
          <w:r w:rsidDel="00CE3E33">
            <w:fldChar w:fldCharType="separate"/>
          </w:r>
          <w:r w:rsidR="008B0DD7" w:rsidDel="00CE3E33">
            <w:rPr>
              <w:rFonts w:ascii="Times New Roman" w:eastAsia="Times New Roman" w:hAnsi="Times New Roman" w:cs="Times New Roman"/>
              <w:color w:val="000000"/>
              <w:sz w:val="24"/>
              <w:szCs w:val="24"/>
            </w:rPr>
            <w:delText>(Bower et al. 1992)</w:delText>
          </w:r>
          <w:r w:rsidDel="00CE3E33">
            <w:rPr>
              <w:rFonts w:ascii="Times New Roman" w:eastAsia="Times New Roman" w:hAnsi="Times New Roman" w:cs="Times New Roman"/>
              <w:color w:val="000000"/>
              <w:sz w:val="24"/>
              <w:szCs w:val="24"/>
            </w:rPr>
            <w:fldChar w:fldCharType="end"/>
          </w:r>
          <w:r w:rsidR="008B0DD7" w:rsidDel="00CE3E33">
            <w:rPr>
              <w:rFonts w:ascii="Times New Roman" w:eastAsia="Times New Roman" w:hAnsi="Times New Roman" w:cs="Times New Roman"/>
              <w:color w:val="000000"/>
              <w:sz w:val="24"/>
              <w:szCs w:val="24"/>
            </w:rPr>
            <w:delText>, Puget Sound’s Salish Sea neighbor, Washington State had no record in the published literature of any non-native shell-boring species until 2017 (</w:delText>
          </w:r>
          <w:r w:rsidR="00970C6C" w:rsidDel="00CE3E33">
            <w:rPr>
              <w:rFonts w:ascii="Times New Roman" w:eastAsia="Times New Roman" w:hAnsi="Times New Roman" w:cs="Times New Roman"/>
              <w:color w:val="000000"/>
              <w:sz w:val="24"/>
              <w:szCs w:val="24"/>
            </w:rPr>
            <w:delText>Martinelli</w:delText>
          </w:r>
          <w:r w:rsidR="008B0DD7" w:rsidDel="00CE3E33">
            <w:rPr>
              <w:rFonts w:ascii="Times New Roman" w:eastAsia="Times New Roman" w:hAnsi="Times New Roman" w:cs="Times New Roman"/>
              <w:color w:val="000000"/>
              <w:sz w:val="24"/>
              <w:szCs w:val="24"/>
            </w:rPr>
            <w:delText xml:space="preserve"> et al, in </w:delText>
          </w:r>
          <w:r w:rsidR="008B0DD7" w:rsidDel="00CE3E33">
            <w:rPr>
              <w:rFonts w:ascii="Times New Roman" w:eastAsia="Times New Roman" w:hAnsi="Times New Roman" w:cs="Times New Roman"/>
              <w:sz w:val="24"/>
              <w:szCs w:val="24"/>
            </w:rPr>
            <w:delText>review;</w:delText>
          </w:r>
          <w:r w:rsidR="008B0DD7" w:rsidDel="00CE3E33">
            <w:rPr>
              <w:rFonts w:ascii="Times New Roman" w:eastAsia="Times New Roman" w:hAnsi="Times New Roman" w:cs="Times New Roman"/>
              <w:color w:val="000000"/>
              <w:sz w:val="24"/>
              <w:szCs w:val="24"/>
            </w:rPr>
            <w:delText xml:space="preserve"> </w:delText>
          </w:r>
          <w:r w:rsidDel="00CE3E33">
            <w:fldChar w:fldCharType="begin"/>
          </w:r>
          <w:r w:rsidDel="00CE3E33">
            <w:delInstrText xml:space="preserve"> HYPERLINK "https://paperpile.com/c/RcvCBz/yW9zY" \h </w:delInstrText>
          </w:r>
          <w:r w:rsidDel="00CE3E33">
            <w:fldChar w:fldCharType="separate"/>
          </w:r>
          <w:r w:rsidR="008B0DD7" w:rsidDel="00CE3E33">
            <w:rPr>
              <w:rFonts w:ascii="Times New Roman" w:eastAsia="Times New Roman" w:hAnsi="Times New Roman" w:cs="Times New Roman"/>
              <w:color w:val="000000"/>
              <w:sz w:val="24"/>
              <w:szCs w:val="24"/>
            </w:rPr>
            <w:delText>Lie 1968)</w:delText>
          </w:r>
          <w:r w:rsidDel="00CE3E33">
            <w:rPr>
              <w:rFonts w:ascii="Times New Roman" w:eastAsia="Times New Roman" w:hAnsi="Times New Roman" w:cs="Times New Roman"/>
              <w:color w:val="000000"/>
              <w:sz w:val="24"/>
              <w:szCs w:val="24"/>
            </w:rPr>
            <w:fldChar w:fldCharType="end"/>
          </w:r>
          <w:r w:rsidR="008B0DD7" w:rsidDel="00CE3E33">
            <w:rPr>
              <w:rFonts w:ascii="Times New Roman" w:eastAsia="Times New Roman" w:hAnsi="Times New Roman" w:cs="Times New Roman"/>
              <w:color w:val="000000"/>
              <w:sz w:val="24"/>
              <w:szCs w:val="24"/>
            </w:rPr>
            <w:delText xml:space="preserve">. </w:delText>
          </w:r>
        </w:del>
      </w:moveFrom>
      <w:moveFromRangeEnd w:id="93"/>
      <w:del w:id="96" w:author="Laura H Spencer" w:date="2019-09-11T12:35:00Z">
        <w:r w:rsidR="008B0DD7" w:rsidDel="00CE3E33">
          <w:rPr>
            <w:rFonts w:ascii="Times New Roman" w:eastAsia="Times New Roman" w:hAnsi="Times New Roman" w:cs="Times New Roman"/>
            <w:color w:val="000000"/>
            <w:sz w:val="24"/>
            <w:szCs w:val="24"/>
          </w:rPr>
          <w:delText xml:space="preserve">In </w:delText>
        </w:r>
      </w:del>
      <w:del w:id="97" w:author="Laura H Spencer" w:date="2019-09-11T12:37:00Z">
        <w:r w:rsidR="008B0DD7" w:rsidDel="00CE3E33">
          <w:rPr>
            <w:rFonts w:ascii="Times New Roman" w:eastAsia="Times New Roman" w:hAnsi="Times New Roman" w:cs="Times New Roman"/>
            <w:color w:val="000000"/>
            <w:sz w:val="24"/>
            <w:szCs w:val="24"/>
          </w:rPr>
          <w:delText xml:space="preserve">the </w:delText>
        </w:r>
      </w:del>
      <w:del w:id="98" w:author="Laura H Spencer" w:date="2019-09-11T12:35:00Z">
        <w:r w:rsidR="008B0DD7" w:rsidDel="00CE3E33">
          <w:rPr>
            <w:rFonts w:ascii="Times New Roman" w:eastAsia="Times New Roman" w:hAnsi="Times New Roman" w:cs="Times New Roman"/>
            <w:color w:val="000000"/>
            <w:sz w:val="24"/>
            <w:szCs w:val="24"/>
          </w:rPr>
          <w:delText xml:space="preserve">2017 </w:delText>
        </w:r>
      </w:del>
      <w:ins w:id="99" w:author="Laura H Spencer" w:date="2019-09-11T12:35:00Z">
        <w:r>
          <w:rPr>
            <w:rFonts w:ascii="Times New Roman" w:eastAsia="Times New Roman" w:hAnsi="Times New Roman" w:cs="Times New Roman"/>
            <w:color w:val="000000"/>
            <w:sz w:val="24"/>
            <w:szCs w:val="24"/>
          </w:rPr>
          <w:t xml:space="preserve">he 2017 </w:t>
        </w:r>
      </w:ins>
      <w:ins w:id="100" w:author="Laura H Spencer" w:date="2019-09-11T12:41:00Z">
        <w:r w:rsidR="004C53ED">
          <w:rPr>
            <w:rFonts w:ascii="Times New Roman" w:eastAsia="Times New Roman" w:hAnsi="Times New Roman" w:cs="Times New Roman"/>
            <w:color w:val="000000"/>
            <w:sz w:val="24"/>
            <w:szCs w:val="24"/>
          </w:rPr>
          <w:t xml:space="preserve">study </w:t>
        </w:r>
      </w:ins>
      <w:r w:rsidR="008B0DD7">
        <w:rPr>
          <w:rFonts w:ascii="Times New Roman" w:eastAsia="Times New Roman" w:hAnsi="Times New Roman" w:cs="Times New Roman"/>
          <w:color w:val="000000"/>
          <w:sz w:val="24"/>
          <w:szCs w:val="24"/>
        </w:rPr>
        <w:t>report</w:t>
      </w:r>
      <w:ins w:id="101" w:author="Laura H Spencer" w:date="2019-09-11T12:41:00Z">
        <w:r w:rsidR="004C53ED">
          <w:rPr>
            <w:rFonts w:ascii="Times New Roman" w:eastAsia="Times New Roman" w:hAnsi="Times New Roman" w:cs="Times New Roman"/>
            <w:color w:val="000000"/>
            <w:sz w:val="24"/>
            <w:szCs w:val="24"/>
          </w:rPr>
          <w:t>s</w:t>
        </w:r>
      </w:ins>
      <w:del w:id="102" w:author="Laura H Spencer" w:date="2019-09-11T12:38:00Z">
        <w:r w:rsidR="008B0DD7" w:rsidDel="004C53ED">
          <w:rPr>
            <w:rFonts w:ascii="Times New Roman" w:eastAsia="Times New Roman" w:hAnsi="Times New Roman" w:cs="Times New Roman"/>
            <w:color w:val="000000"/>
            <w:sz w:val="24"/>
            <w:szCs w:val="24"/>
          </w:rPr>
          <w:delText>,</w:delText>
        </w:r>
      </w:del>
      <w:r w:rsidR="008B0DD7">
        <w:rPr>
          <w:rFonts w:ascii="Times New Roman" w:eastAsia="Times New Roman" w:hAnsi="Times New Roman" w:cs="Times New Roman"/>
          <w:color w:val="000000"/>
          <w:sz w:val="24"/>
          <w:szCs w:val="24"/>
        </w:rPr>
        <w:t xml:space="preserve"> </w:t>
      </w:r>
      <w:ins w:id="103" w:author="Laura H Spencer" w:date="2019-09-11T12:41:00Z">
        <w:r w:rsidR="004C53ED">
          <w:rPr>
            <w:rFonts w:ascii="Times New Roman" w:eastAsia="Times New Roman" w:hAnsi="Times New Roman" w:cs="Times New Roman"/>
            <w:color w:val="000000"/>
            <w:sz w:val="24"/>
            <w:szCs w:val="24"/>
          </w:rPr>
          <w:t xml:space="preserve"> that </w:t>
        </w:r>
      </w:ins>
      <w:r w:rsidR="008B0DD7">
        <w:rPr>
          <w:rFonts w:ascii="Times New Roman" w:eastAsia="Times New Roman" w:hAnsi="Times New Roman" w:cs="Times New Roman"/>
          <w:i/>
          <w:color w:val="000000"/>
          <w:sz w:val="24"/>
          <w:szCs w:val="24"/>
        </w:rPr>
        <w:t xml:space="preserve">Polydora </w:t>
      </w:r>
      <w:r w:rsidR="008B0DD7">
        <w:rPr>
          <w:rFonts w:ascii="Times New Roman" w:eastAsia="Times New Roman" w:hAnsi="Times New Roman" w:cs="Times New Roman"/>
          <w:color w:val="000000"/>
          <w:sz w:val="24"/>
          <w:szCs w:val="24"/>
        </w:rPr>
        <w:t>prevalence was as high as 53% in one embayment of South Puget Sound (</w:t>
      </w:r>
      <w:r w:rsidR="00970C6C">
        <w:rPr>
          <w:rFonts w:ascii="Times New Roman" w:eastAsia="Times New Roman" w:hAnsi="Times New Roman" w:cs="Times New Roman"/>
          <w:color w:val="000000"/>
          <w:sz w:val="24"/>
          <w:szCs w:val="24"/>
        </w:rPr>
        <w:t>Martinelli</w:t>
      </w:r>
      <w:r w:rsidR="008B0DD7">
        <w:rPr>
          <w:rFonts w:ascii="Times New Roman" w:eastAsia="Times New Roman" w:hAnsi="Times New Roman" w:cs="Times New Roman"/>
          <w:color w:val="000000"/>
          <w:sz w:val="24"/>
          <w:szCs w:val="24"/>
        </w:rPr>
        <w:t xml:space="preserve"> et al. </w:t>
      </w:r>
      <w:r w:rsidR="008B0DD7" w:rsidRPr="004C53ED">
        <w:rPr>
          <w:rFonts w:ascii="Times New Roman" w:eastAsia="Times New Roman" w:hAnsi="Times New Roman" w:cs="Times New Roman"/>
          <w:i/>
          <w:sz w:val="24"/>
          <w:szCs w:val="24"/>
          <w:rPrChange w:id="104" w:author="Laura H Spencer" w:date="2019-09-11T12:47:00Z">
            <w:rPr>
              <w:rFonts w:ascii="Times New Roman" w:eastAsia="Times New Roman" w:hAnsi="Times New Roman" w:cs="Times New Roman"/>
              <w:sz w:val="24"/>
              <w:szCs w:val="24"/>
            </w:rPr>
          </w:rPrChange>
        </w:rPr>
        <w:t>in review</w:t>
      </w:r>
      <w:ins w:id="105" w:author="Laura H Spencer" w:date="2019-09-11T12:47:00Z">
        <w:r w:rsidR="004C53ED">
          <w:rPr>
            <w:rFonts w:ascii="Times New Roman" w:eastAsia="Times New Roman" w:hAnsi="Times New Roman" w:cs="Times New Roman"/>
            <w:sz w:val="24"/>
            <w:szCs w:val="24"/>
          </w:rPr>
          <w:t>)</w:t>
        </w:r>
      </w:ins>
      <w:ins w:id="106" w:author="Laura H Spencer" w:date="2019-09-11T12:44:00Z">
        <w:r w:rsidR="004C53ED">
          <w:rPr>
            <w:rFonts w:ascii="Times New Roman" w:eastAsia="Times New Roman" w:hAnsi="Times New Roman" w:cs="Times New Roman"/>
            <w:color w:val="000000"/>
            <w:sz w:val="24"/>
            <w:szCs w:val="24"/>
          </w:rPr>
          <w:t xml:space="preserve"> and</w:t>
        </w:r>
      </w:ins>
      <w:del w:id="107" w:author="Laura H Spencer" w:date="2019-09-11T12:44:00Z">
        <w:r w:rsidR="008B0DD7" w:rsidDel="004C53ED">
          <w:rPr>
            <w:rFonts w:ascii="Times New Roman" w:eastAsia="Times New Roman" w:hAnsi="Times New Roman" w:cs="Times New Roman"/>
            <w:color w:val="000000"/>
            <w:sz w:val="24"/>
            <w:szCs w:val="24"/>
          </w:rPr>
          <w:delText>)</w:delText>
        </w:r>
      </w:del>
      <w:ins w:id="108" w:author="Laura H Spencer" w:date="2019-09-11T12:42:00Z">
        <w:r w:rsidR="004C53ED">
          <w:rPr>
            <w:rFonts w:ascii="Times New Roman" w:eastAsia="Times New Roman" w:hAnsi="Times New Roman" w:cs="Times New Roman"/>
            <w:color w:val="000000"/>
            <w:sz w:val="24"/>
            <w:szCs w:val="24"/>
          </w:rPr>
          <w:t xml:space="preserve"> suggest</w:t>
        </w:r>
      </w:ins>
      <w:ins w:id="109" w:author="Laura H Spencer" w:date="2019-09-11T12:44:00Z">
        <w:r w:rsidR="004C53ED">
          <w:rPr>
            <w:rFonts w:ascii="Times New Roman" w:eastAsia="Times New Roman" w:hAnsi="Times New Roman" w:cs="Times New Roman"/>
            <w:color w:val="000000"/>
            <w:sz w:val="24"/>
            <w:szCs w:val="24"/>
          </w:rPr>
          <w:t>s</w:t>
        </w:r>
      </w:ins>
      <w:ins w:id="110" w:author="Laura H Spencer" w:date="2019-09-11T12:42:00Z">
        <w:r w:rsidR="004C53ED">
          <w:rPr>
            <w:rFonts w:ascii="Times New Roman" w:eastAsia="Times New Roman" w:hAnsi="Times New Roman" w:cs="Times New Roman"/>
            <w:color w:val="000000"/>
            <w:sz w:val="24"/>
            <w:szCs w:val="24"/>
          </w:rPr>
          <w:t xml:space="preserve"> that infestation rates</w:t>
        </w:r>
      </w:ins>
      <w:ins w:id="111" w:author="Laura H Spencer" w:date="2019-09-11T12:43:00Z">
        <w:r w:rsidR="004C53ED">
          <w:rPr>
            <w:rFonts w:ascii="Times New Roman" w:eastAsia="Times New Roman" w:hAnsi="Times New Roman" w:cs="Times New Roman"/>
            <w:color w:val="000000"/>
            <w:sz w:val="24"/>
            <w:szCs w:val="24"/>
          </w:rPr>
          <w:t xml:space="preserve"> may </w:t>
        </w:r>
      </w:ins>
      <w:ins w:id="112" w:author="Laura H Spencer" w:date="2019-09-11T12:46:00Z">
        <w:r w:rsidR="004C53ED">
          <w:rPr>
            <w:rFonts w:ascii="Times New Roman" w:eastAsia="Times New Roman" w:hAnsi="Times New Roman" w:cs="Times New Roman"/>
            <w:color w:val="000000"/>
            <w:sz w:val="24"/>
            <w:szCs w:val="24"/>
          </w:rPr>
          <w:t>have recently increased to notice</w:t>
        </w:r>
      </w:ins>
      <w:ins w:id="113" w:author="Laura H Spencer" w:date="2019-09-11T12:47:00Z">
        <w:r w:rsidR="004C53ED">
          <w:rPr>
            <w:rFonts w:ascii="Times New Roman" w:eastAsia="Times New Roman" w:hAnsi="Times New Roman" w:cs="Times New Roman"/>
            <w:color w:val="000000"/>
            <w:sz w:val="24"/>
            <w:szCs w:val="24"/>
          </w:rPr>
          <w:t>able levels</w:t>
        </w:r>
      </w:ins>
      <w:ins w:id="114" w:author="Laura H Spencer" w:date="2019-09-11T12:43:00Z">
        <w:r w:rsidR="004C53ED">
          <w:rPr>
            <w:rFonts w:ascii="Times New Roman" w:eastAsia="Times New Roman" w:hAnsi="Times New Roman" w:cs="Times New Roman"/>
            <w:color w:val="000000"/>
            <w:sz w:val="24"/>
            <w:szCs w:val="24"/>
          </w:rPr>
          <w:t>.</w:t>
        </w:r>
      </w:ins>
      <w:ins w:id="115" w:author="Laura H Spencer" w:date="2019-09-11T12:42:00Z">
        <w:r w:rsidR="004C53ED">
          <w:rPr>
            <w:rFonts w:ascii="Times New Roman" w:eastAsia="Times New Roman" w:hAnsi="Times New Roman" w:cs="Times New Roman"/>
            <w:color w:val="000000"/>
            <w:sz w:val="24"/>
            <w:szCs w:val="24"/>
          </w:rPr>
          <w:t xml:space="preserve"> </w:t>
        </w:r>
      </w:ins>
      <w:del w:id="116" w:author="Laura H Spencer" w:date="2019-09-11T12:39:00Z">
        <w:r w:rsidR="008B0DD7" w:rsidDel="004C53ED">
          <w:rPr>
            <w:rFonts w:ascii="Times New Roman" w:eastAsia="Times New Roman" w:hAnsi="Times New Roman" w:cs="Times New Roman"/>
            <w:color w:val="000000"/>
            <w:sz w:val="24"/>
            <w:szCs w:val="24"/>
          </w:rPr>
          <w:delText>.</w:delText>
        </w:r>
      </w:del>
      <w:del w:id="117" w:author="Laura H Spencer" w:date="2019-09-11T12:42:00Z">
        <w:r w:rsidR="008B0DD7" w:rsidDel="004C53ED">
          <w:rPr>
            <w:rFonts w:ascii="Times New Roman" w:eastAsia="Times New Roman" w:hAnsi="Times New Roman" w:cs="Times New Roman"/>
            <w:color w:val="000000"/>
            <w:sz w:val="24"/>
            <w:szCs w:val="24"/>
          </w:rPr>
          <w:delText xml:space="preserve"> </w:delText>
        </w:r>
      </w:del>
      <w:del w:id="118" w:author="Laura H Spencer" w:date="2019-09-11T12:43:00Z">
        <w:r w:rsidR="008B0DD7" w:rsidDel="004C53ED">
          <w:rPr>
            <w:rFonts w:ascii="Times New Roman" w:eastAsia="Times New Roman" w:hAnsi="Times New Roman" w:cs="Times New Roman"/>
            <w:color w:val="000000"/>
            <w:sz w:val="24"/>
            <w:szCs w:val="24"/>
          </w:rPr>
          <w:delText xml:space="preserve">The worm’s invasion history and basin-wide infestation rates are unknown, </w:delText>
        </w:r>
      </w:del>
    </w:p>
    <w:p w14:paraId="368493DA" w14:textId="0F7D8F3F" w:rsidR="00235BE6" w:rsidRDefault="004C53ED" w:rsidP="004C53ED">
      <w:pPr>
        <w:pBdr>
          <w:top w:val="nil"/>
          <w:left w:val="nil"/>
          <w:bottom w:val="nil"/>
          <w:right w:val="nil"/>
          <w:between w:val="nil"/>
        </w:pBdr>
        <w:spacing w:line="480" w:lineRule="auto"/>
        <w:ind w:firstLine="720"/>
        <w:rPr>
          <w:rFonts w:ascii="Times New Roman" w:eastAsia="Times New Roman" w:hAnsi="Times New Roman" w:cs="Times New Roman"/>
          <w:color w:val="000000"/>
          <w:sz w:val="24"/>
          <w:szCs w:val="24"/>
        </w:rPr>
      </w:pPr>
      <w:ins w:id="119" w:author="Laura H Spencer" w:date="2019-09-11T12:44:00Z">
        <w:r>
          <w:rPr>
            <w:rFonts w:ascii="Times New Roman" w:eastAsia="Times New Roman" w:hAnsi="Times New Roman" w:cs="Times New Roman"/>
            <w:color w:val="000000"/>
            <w:sz w:val="24"/>
            <w:szCs w:val="24"/>
          </w:rPr>
          <w:lastRenderedPageBreak/>
          <w:t>G</w:t>
        </w:r>
      </w:ins>
      <w:del w:id="120" w:author="Laura H Spencer" w:date="2019-09-11T12:44:00Z">
        <w:r w:rsidR="008B0DD7" w:rsidDel="004C53ED">
          <w:rPr>
            <w:rFonts w:ascii="Times New Roman" w:eastAsia="Times New Roman" w:hAnsi="Times New Roman" w:cs="Times New Roman"/>
            <w:color w:val="000000"/>
            <w:sz w:val="24"/>
            <w:szCs w:val="24"/>
          </w:rPr>
          <w:delText>but g</w:delText>
        </w:r>
      </w:del>
      <w:r w:rsidR="008B0DD7">
        <w:rPr>
          <w:rFonts w:ascii="Times New Roman" w:eastAsia="Times New Roman" w:hAnsi="Times New Roman" w:cs="Times New Roman"/>
          <w:color w:val="000000"/>
          <w:sz w:val="24"/>
          <w:szCs w:val="24"/>
        </w:rPr>
        <w:t xml:space="preserve">iven </w:t>
      </w:r>
      <w:r w:rsidR="008B0DD7">
        <w:rPr>
          <w:rFonts w:ascii="Times New Roman" w:eastAsia="Times New Roman" w:hAnsi="Times New Roman" w:cs="Times New Roman"/>
          <w:i/>
          <w:color w:val="000000"/>
          <w:sz w:val="24"/>
          <w:szCs w:val="24"/>
        </w:rPr>
        <w:t xml:space="preserve">Polydora’s </w:t>
      </w:r>
      <w:r w:rsidR="008B0DD7">
        <w:rPr>
          <w:rFonts w:ascii="Times New Roman" w:eastAsia="Times New Roman" w:hAnsi="Times New Roman" w:cs="Times New Roman"/>
          <w:color w:val="000000"/>
          <w:sz w:val="24"/>
          <w:szCs w:val="24"/>
        </w:rPr>
        <w:t>negative impacts on shellfish aquaculture in other regions, its presence in Puget Sound warrants</w:t>
      </w:r>
      <w:ins w:id="121" w:author="Laura H Spencer" w:date="2019-09-09T17:05:00Z">
        <w:r w:rsidR="00970C6C">
          <w:rPr>
            <w:rFonts w:ascii="Times New Roman" w:eastAsia="Times New Roman" w:hAnsi="Times New Roman" w:cs="Times New Roman"/>
            <w:color w:val="000000"/>
            <w:sz w:val="24"/>
            <w:szCs w:val="24"/>
          </w:rPr>
          <w:t xml:space="preserve"> a region-focused review to</w:t>
        </w:r>
      </w:ins>
      <w:r w:rsidR="008B0DD7">
        <w:rPr>
          <w:rFonts w:ascii="Times New Roman" w:eastAsia="Times New Roman" w:hAnsi="Times New Roman" w:cs="Times New Roman"/>
          <w:color w:val="000000"/>
          <w:sz w:val="24"/>
          <w:szCs w:val="24"/>
        </w:rPr>
        <w:t xml:space="preserve"> </w:t>
      </w:r>
      <w:ins w:id="122" w:author="Laura H Spencer" w:date="2019-09-11T12:45:00Z">
        <w:r>
          <w:rPr>
            <w:rFonts w:ascii="Times New Roman" w:eastAsia="Times New Roman" w:hAnsi="Times New Roman" w:cs="Times New Roman"/>
            <w:color w:val="000000"/>
            <w:sz w:val="24"/>
            <w:szCs w:val="24"/>
          </w:rPr>
          <w:t>inform</w:t>
        </w:r>
      </w:ins>
      <w:ins w:id="123" w:author="Laura H Spencer" w:date="2019-09-09T17:06:00Z">
        <w:r w:rsidR="00970C6C">
          <w:rPr>
            <w:rFonts w:ascii="Times New Roman" w:eastAsia="Times New Roman" w:hAnsi="Times New Roman" w:cs="Times New Roman"/>
            <w:color w:val="000000"/>
            <w:sz w:val="24"/>
            <w:szCs w:val="24"/>
          </w:rPr>
          <w:t xml:space="preserve"> </w:t>
        </w:r>
      </w:ins>
      <w:r w:rsidR="008B0DD7">
        <w:rPr>
          <w:rFonts w:ascii="Times New Roman" w:eastAsia="Times New Roman" w:hAnsi="Times New Roman" w:cs="Times New Roman"/>
          <w:color w:val="000000"/>
          <w:sz w:val="24"/>
          <w:szCs w:val="24"/>
        </w:rPr>
        <w:t xml:space="preserve">further investigation and stakeholder awareness. Here, we explore </w:t>
      </w:r>
      <w:r w:rsidR="008B0DD7">
        <w:rPr>
          <w:rFonts w:ascii="Times New Roman" w:eastAsia="Times New Roman" w:hAnsi="Times New Roman" w:cs="Times New Roman"/>
          <w:i/>
          <w:color w:val="000000"/>
          <w:sz w:val="24"/>
          <w:szCs w:val="24"/>
        </w:rPr>
        <w:t>Polydora</w:t>
      </w:r>
      <w:r w:rsidR="008B0DD7">
        <w:rPr>
          <w:rFonts w:ascii="Times New Roman" w:eastAsia="Times New Roman" w:hAnsi="Times New Roman" w:cs="Times New Roman"/>
          <w:color w:val="000000"/>
          <w:sz w:val="24"/>
          <w:szCs w:val="24"/>
        </w:rPr>
        <w:t xml:space="preserve"> spp. as a potential risk to Washington State aquaculture. We </w:t>
      </w:r>
      <w:r w:rsidR="005E7B61">
        <w:rPr>
          <w:rFonts w:ascii="Times New Roman" w:eastAsia="Times New Roman" w:hAnsi="Times New Roman" w:cs="Times New Roman"/>
          <w:color w:val="000000"/>
          <w:sz w:val="24"/>
          <w:szCs w:val="24"/>
        </w:rPr>
        <w:t xml:space="preserve">summarize </w:t>
      </w:r>
      <w:r w:rsidR="008B0DD7">
        <w:rPr>
          <w:rFonts w:ascii="Times New Roman" w:eastAsia="Times New Roman" w:hAnsi="Times New Roman" w:cs="Times New Roman"/>
          <w:i/>
          <w:color w:val="000000"/>
          <w:sz w:val="24"/>
          <w:szCs w:val="24"/>
        </w:rPr>
        <w:t>Polydora</w:t>
      </w:r>
      <w:del w:id="124" w:author="Laura H Spencer" w:date="2019-09-11T13:48:00Z">
        <w:r w:rsidR="008B0DD7" w:rsidDel="008037F2">
          <w:rPr>
            <w:rFonts w:ascii="Times New Roman" w:eastAsia="Times New Roman" w:hAnsi="Times New Roman" w:cs="Times New Roman"/>
            <w:i/>
            <w:color w:val="000000"/>
            <w:sz w:val="24"/>
            <w:szCs w:val="24"/>
          </w:rPr>
          <w:delText>’s</w:delText>
        </w:r>
      </w:del>
      <w:r w:rsidR="008B0DD7">
        <w:rPr>
          <w:rFonts w:ascii="Times New Roman" w:eastAsia="Times New Roman" w:hAnsi="Times New Roman" w:cs="Times New Roman"/>
          <w:i/>
          <w:color w:val="000000"/>
          <w:sz w:val="24"/>
          <w:szCs w:val="24"/>
        </w:rPr>
        <w:t xml:space="preserve"> </w:t>
      </w:r>
      <w:r w:rsidR="008B0DD7">
        <w:rPr>
          <w:rFonts w:ascii="Times New Roman" w:eastAsia="Times New Roman" w:hAnsi="Times New Roman" w:cs="Times New Roman"/>
          <w:color w:val="000000"/>
          <w:sz w:val="24"/>
          <w:szCs w:val="24"/>
        </w:rPr>
        <w:t>pathology</w:t>
      </w:r>
      <w:r w:rsidR="005E7B61">
        <w:rPr>
          <w:rFonts w:ascii="Times New Roman" w:eastAsia="Times New Roman" w:hAnsi="Times New Roman" w:cs="Times New Roman"/>
          <w:color w:val="000000"/>
          <w:sz w:val="24"/>
          <w:szCs w:val="24"/>
        </w:rPr>
        <w:t xml:space="preserve"> and life history</w:t>
      </w:r>
      <w:r w:rsidR="008B0DD7">
        <w:rPr>
          <w:rFonts w:ascii="Times New Roman" w:eastAsia="Times New Roman" w:hAnsi="Times New Roman" w:cs="Times New Roman"/>
          <w:color w:val="000000"/>
          <w:sz w:val="24"/>
          <w:szCs w:val="24"/>
        </w:rPr>
        <w:t xml:space="preserve">, </w:t>
      </w:r>
      <w:ins w:id="125" w:author="Laura H Spencer" w:date="2019-09-11T12:46:00Z">
        <w:r w:rsidR="005E7B61">
          <w:rPr>
            <w:rFonts w:ascii="Times New Roman" w:eastAsia="Times New Roman" w:hAnsi="Times New Roman" w:cs="Times New Roman"/>
            <w:color w:val="000000"/>
            <w:sz w:val="24"/>
            <w:szCs w:val="24"/>
          </w:rPr>
          <w:t xml:space="preserve">review the recent discovery in Washington State, then </w:t>
        </w:r>
      </w:ins>
      <w:r w:rsidR="005E7B61">
        <w:rPr>
          <w:rFonts w:ascii="Times New Roman" w:eastAsia="Times New Roman" w:hAnsi="Times New Roman" w:cs="Times New Roman"/>
          <w:color w:val="000000"/>
          <w:sz w:val="24"/>
          <w:szCs w:val="24"/>
        </w:rPr>
        <w:t xml:space="preserve">discuss its </w:t>
      </w:r>
      <w:r w:rsidR="008B0DD7">
        <w:rPr>
          <w:rFonts w:ascii="Times New Roman" w:eastAsia="Times New Roman" w:hAnsi="Times New Roman" w:cs="Times New Roman"/>
          <w:color w:val="000000"/>
          <w:sz w:val="24"/>
          <w:szCs w:val="24"/>
        </w:rPr>
        <w:t>history as a pest species</w:t>
      </w:r>
      <w:r w:rsidR="008B0DD7">
        <w:rPr>
          <w:rFonts w:ascii="Times New Roman" w:eastAsia="Times New Roman" w:hAnsi="Times New Roman" w:cs="Times New Roman"/>
          <w:sz w:val="24"/>
          <w:szCs w:val="24"/>
        </w:rPr>
        <w:t xml:space="preserve">, </w:t>
      </w:r>
      <w:r w:rsidR="008B0DD7">
        <w:rPr>
          <w:rFonts w:ascii="Times New Roman" w:eastAsia="Times New Roman" w:hAnsi="Times New Roman" w:cs="Times New Roman"/>
          <w:color w:val="000000"/>
          <w:sz w:val="24"/>
          <w:szCs w:val="24"/>
        </w:rPr>
        <w:t>translocation in other regions,</w:t>
      </w:r>
      <w:r w:rsidR="002A1D96">
        <w:rPr>
          <w:rFonts w:ascii="Times New Roman" w:eastAsia="Times New Roman" w:hAnsi="Times New Roman" w:cs="Times New Roman"/>
          <w:color w:val="000000"/>
          <w:sz w:val="24"/>
          <w:szCs w:val="24"/>
        </w:rPr>
        <w:t xml:space="preserve"> </w:t>
      </w:r>
      <w:del w:id="126" w:author="Laura H Spencer" w:date="2019-09-11T12:46:00Z">
        <w:r w:rsidR="002A1D96" w:rsidDel="004C53ED">
          <w:rPr>
            <w:rFonts w:ascii="Times New Roman" w:eastAsia="Times New Roman" w:hAnsi="Times New Roman" w:cs="Times New Roman"/>
            <w:color w:val="000000"/>
            <w:sz w:val="24"/>
            <w:szCs w:val="24"/>
          </w:rPr>
          <w:delText>recent discovery in Washington Sta</w:delText>
        </w:r>
      </w:del>
      <w:del w:id="127" w:author="Laura H Spencer" w:date="2019-09-11T12:45:00Z">
        <w:r w:rsidR="002A1D96" w:rsidDel="004C53ED">
          <w:rPr>
            <w:rFonts w:ascii="Times New Roman" w:eastAsia="Times New Roman" w:hAnsi="Times New Roman" w:cs="Times New Roman"/>
            <w:color w:val="000000"/>
            <w:sz w:val="24"/>
            <w:szCs w:val="24"/>
          </w:rPr>
          <w:delText>g</w:delText>
        </w:r>
      </w:del>
      <w:del w:id="128" w:author="Laura H Spencer" w:date="2019-09-11T12:46:00Z">
        <w:r w:rsidR="002A1D96" w:rsidDel="004C53ED">
          <w:rPr>
            <w:rFonts w:ascii="Times New Roman" w:eastAsia="Times New Roman" w:hAnsi="Times New Roman" w:cs="Times New Roman"/>
            <w:color w:val="000000"/>
            <w:sz w:val="24"/>
            <w:szCs w:val="24"/>
          </w:rPr>
          <w:delText>e,</w:delText>
        </w:r>
        <w:r w:rsidR="008B0DD7" w:rsidDel="004C53ED">
          <w:rPr>
            <w:rFonts w:ascii="Times New Roman" w:eastAsia="Times New Roman" w:hAnsi="Times New Roman" w:cs="Times New Roman"/>
            <w:color w:val="000000"/>
            <w:sz w:val="24"/>
            <w:szCs w:val="24"/>
          </w:rPr>
          <w:delText xml:space="preserve"> </w:delText>
        </w:r>
      </w:del>
      <w:r w:rsidR="008B0DD7">
        <w:rPr>
          <w:rFonts w:ascii="Times New Roman" w:eastAsia="Times New Roman" w:hAnsi="Times New Roman" w:cs="Times New Roman"/>
          <w:color w:val="000000"/>
          <w:sz w:val="24"/>
          <w:szCs w:val="24"/>
        </w:rPr>
        <w:t xml:space="preserve">and </w:t>
      </w:r>
      <w:r w:rsidR="005E7B61">
        <w:rPr>
          <w:rFonts w:ascii="Times New Roman" w:eastAsia="Times New Roman" w:hAnsi="Times New Roman" w:cs="Times New Roman"/>
          <w:color w:val="000000"/>
          <w:sz w:val="24"/>
          <w:szCs w:val="24"/>
        </w:rPr>
        <w:t xml:space="preserve">finally </w:t>
      </w:r>
      <w:del w:id="129" w:author="Laura H Spencer" w:date="2019-09-11T12:46:00Z">
        <w:r w:rsidR="008B0DD7" w:rsidDel="004C53ED">
          <w:rPr>
            <w:rFonts w:ascii="Times New Roman" w:eastAsia="Times New Roman" w:hAnsi="Times New Roman" w:cs="Times New Roman"/>
            <w:color w:val="000000"/>
            <w:sz w:val="24"/>
            <w:szCs w:val="24"/>
          </w:rPr>
          <w:delText xml:space="preserve">then </w:delText>
        </w:r>
      </w:del>
      <w:r w:rsidR="008B0DD7">
        <w:rPr>
          <w:rFonts w:ascii="Times New Roman" w:eastAsia="Times New Roman" w:hAnsi="Times New Roman" w:cs="Times New Roman"/>
          <w:color w:val="000000"/>
          <w:sz w:val="24"/>
          <w:szCs w:val="24"/>
        </w:rPr>
        <w:t xml:space="preserve">propose measures that stakeholders could take to mitigate the risks of </w:t>
      </w:r>
      <w:r w:rsidR="008B0DD7">
        <w:rPr>
          <w:rFonts w:ascii="Times New Roman" w:eastAsia="Times New Roman" w:hAnsi="Times New Roman" w:cs="Times New Roman"/>
          <w:i/>
          <w:color w:val="000000"/>
          <w:sz w:val="24"/>
          <w:szCs w:val="24"/>
        </w:rPr>
        <w:t>Polydora</w:t>
      </w:r>
      <w:r w:rsidR="008B0DD7">
        <w:rPr>
          <w:rFonts w:ascii="Times New Roman" w:eastAsia="Times New Roman" w:hAnsi="Times New Roman" w:cs="Times New Roman"/>
          <w:color w:val="000000"/>
          <w:sz w:val="24"/>
          <w:szCs w:val="24"/>
        </w:rPr>
        <w:t xml:space="preserve"> spp</w:t>
      </w:r>
      <w:r w:rsidR="005E7B61">
        <w:rPr>
          <w:rFonts w:ascii="Times New Roman" w:eastAsia="Times New Roman" w:hAnsi="Times New Roman" w:cs="Times New Roman"/>
          <w:color w:val="000000"/>
          <w:sz w:val="24"/>
          <w:szCs w:val="24"/>
        </w:rPr>
        <w:t xml:space="preserve">. to </w:t>
      </w:r>
      <w:ins w:id="130" w:author="Laura H Spencer" w:date="2019-09-28T12:02:00Z">
        <w:r w:rsidR="005E7B61">
          <w:rPr>
            <w:rFonts w:ascii="Times New Roman" w:eastAsia="Times New Roman" w:hAnsi="Times New Roman" w:cs="Times New Roman"/>
            <w:color w:val="000000"/>
            <w:sz w:val="24"/>
            <w:szCs w:val="24"/>
          </w:rPr>
          <w:t xml:space="preserve">Washington State </w:t>
        </w:r>
      </w:ins>
      <w:r w:rsidR="005E7B61">
        <w:rPr>
          <w:rFonts w:ascii="Times New Roman" w:eastAsia="Times New Roman" w:hAnsi="Times New Roman" w:cs="Times New Roman"/>
          <w:color w:val="000000"/>
          <w:sz w:val="24"/>
          <w:szCs w:val="24"/>
        </w:rPr>
        <w:t>shellfish aquaculture</w:t>
      </w:r>
      <w:ins w:id="131" w:author="Laura H Spencer" w:date="2019-09-29T14:11:00Z">
        <w:r w:rsidR="00C20FC3">
          <w:rPr>
            <w:rFonts w:ascii="Times New Roman" w:eastAsia="Times New Roman" w:hAnsi="Times New Roman" w:cs="Times New Roman"/>
            <w:color w:val="000000"/>
            <w:sz w:val="24"/>
            <w:szCs w:val="24"/>
          </w:rPr>
          <w:t xml:space="preserve"> given existing regulations</w:t>
        </w:r>
      </w:ins>
      <w:r w:rsidR="005E7B61">
        <w:rPr>
          <w:rFonts w:ascii="Times New Roman" w:eastAsia="Times New Roman" w:hAnsi="Times New Roman" w:cs="Times New Roman"/>
          <w:color w:val="000000"/>
          <w:sz w:val="24"/>
          <w:szCs w:val="24"/>
        </w:rPr>
        <w:t xml:space="preserve">. </w:t>
      </w:r>
    </w:p>
    <w:p w14:paraId="1728D2DC" w14:textId="105D8E8E" w:rsidR="008B0DD7" w:rsidDel="00055D5F" w:rsidRDefault="008B0DD7" w:rsidP="00737BBE">
      <w:pPr>
        <w:pBdr>
          <w:top w:val="nil"/>
          <w:left w:val="nil"/>
          <w:bottom w:val="nil"/>
          <w:right w:val="nil"/>
          <w:between w:val="nil"/>
        </w:pBdr>
        <w:spacing w:line="480" w:lineRule="auto"/>
        <w:rPr>
          <w:del w:id="132" w:author="Laura H Spencer" w:date="2019-09-29T10:21:00Z"/>
          <w:rFonts w:ascii="Times New Roman" w:eastAsia="Times New Roman" w:hAnsi="Times New Roman" w:cs="Times New Roman"/>
          <w:b/>
          <w:smallCaps/>
          <w:color w:val="000000"/>
          <w:sz w:val="24"/>
          <w:szCs w:val="24"/>
        </w:rPr>
      </w:pPr>
    </w:p>
    <w:p w14:paraId="0D66949C" w14:textId="77777777" w:rsidR="00055D5F" w:rsidRDefault="00055D5F" w:rsidP="00737BBE">
      <w:pPr>
        <w:pBdr>
          <w:top w:val="nil"/>
          <w:left w:val="nil"/>
          <w:bottom w:val="nil"/>
          <w:right w:val="nil"/>
          <w:between w:val="nil"/>
        </w:pBdr>
        <w:spacing w:line="480" w:lineRule="auto"/>
        <w:rPr>
          <w:ins w:id="133" w:author="Laura H Spencer" w:date="2019-09-29T10:20:00Z"/>
          <w:rFonts w:ascii="Times New Roman" w:eastAsia="Times New Roman" w:hAnsi="Times New Roman" w:cs="Times New Roman"/>
          <w:b/>
          <w:smallCaps/>
          <w:color w:val="000000"/>
          <w:sz w:val="24"/>
          <w:szCs w:val="24"/>
        </w:rPr>
      </w:pPr>
    </w:p>
    <w:p w14:paraId="4DE30150" w14:textId="77777777" w:rsidR="00755762" w:rsidRDefault="008B0DD7" w:rsidP="00737BBE">
      <w:pPr>
        <w:pBdr>
          <w:top w:val="nil"/>
          <w:left w:val="nil"/>
          <w:bottom w:val="nil"/>
          <w:right w:val="nil"/>
          <w:between w:val="nil"/>
        </w:pBdr>
        <w:spacing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smallCaps/>
          <w:color w:val="000000"/>
          <w:sz w:val="24"/>
          <w:szCs w:val="24"/>
        </w:rPr>
        <w:t xml:space="preserve">Host pathology </w:t>
      </w:r>
    </w:p>
    <w:p w14:paraId="4B2DA123" w14:textId="2C410D5F" w:rsidR="00235BE6" w:rsidRDefault="008B0DD7" w:rsidP="00737BBE">
      <w:p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Infection by boring </w:t>
      </w:r>
      <w:r>
        <w:rPr>
          <w:rFonts w:ascii="Times New Roman" w:eastAsia="Times New Roman" w:hAnsi="Times New Roman" w:cs="Times New Roman"/>
          <w:i/>
          <w:color w:val="000000"/>
          <w:sz w:val="24"/>
          <w:szCs w:val="24"/>
        </w:rPr>
        <w:t xml:space="preserve">Polydora </w:t>
      </w:r>
      <w:r>
        <w:rPr>
          <w:rFonts w:ascii="Times New Roman" w:eastAsia="Times New Roman" w:hAnsi="Times New Roman" w:cs="Times New Roman"/>
          <w:color w:val="000000"/>
          <w:sz w:val="24"/>
          <w:szCs w:val="24"/>
        </w:rPr>
        <w:t xml:space="preserve">spp. can reduce the host’s shell integrity, growth, survivorship, and market value </w:t>
      </w:r>
      <w:hyperlink r:id="rId15">
        <w:r>
          <w:rPr>
            <w:rFonts w:ascii="Times New Roman" w:eastAsia="Times New Roman" w:hAnsi="Times New Roman" w:cs="Times New Roman"/>
            <w:color w:val="000000"/>
            <w:sz w:val="24"/>
            <w:szCs w:val="24"/>
          </w:rPr>
          <w:t>(Simon and Sato-Okoshi 2015)</w:t>
        </w:r>
      </w:hyperlink>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 xml:space="preserve">Polydora </w:t>
      </w:r>
      <w:r>
        <w:rPr>
          <w:rFonts w:ascii="Times New Roman" w:eastAsia="Times New Roman" w:hAnsi="Times New Roman" w:cs="Times New Roman"/>
          <w:color w:val="000000"/>
          <w:sz w:val="24"/>
          <w:szCs w:val="24"/>
        </w:rPr>
        <w:t xml:space="preserve">spp. worms bore into calcareous shells and line their tunnel with shell fragments, mucus, and detritus (Figure </w:t>
      </w:r>
      <w:r w:rsidR="00A65908">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z w:val="24"/>
          <w:szCs w:val="24"/>
        </w:rPr>
        <w:t xml:space="preserve">) </w:t>
      </w:r>
      <w:hyperlink r:id="rId16">
        <w:r>
          <w:rPr>
            <w:rFonts w:ascii="Times New Roman" w:eastAsia="Times New Roman" w:hAnsi="Times New Roman" w:cs="Times New Roman"/>
            <w:color w:val="000000"/>
            <w:sz w:val="24"/>
            <w:szCs w:val="24"/>
          </w:rPr>
          <w:t>(Wilson 1928; Zottoli and Carriker 1974)</w:t>
        </w:r>
      </w:hyperlink>
      <w:r>
        <w:rPr>
          <w:rFonts w:ascii="Times New Roman" w:eastAsia="Times New Roman" w:hAnsi="Times New Roman" w:cs="Times New Roman"/>
          <w:color w:val="000000"/>
          <w:sz w:val="24"/>
          <w:szCs w:val="24"/>
        </w:rPr>
        <w:t>. If the tunnel breaches the inner shell surface, the host responds by laying down a layer of nacre</w:t>
      </w:r>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to </w:t>
      </w:r>
      <w:del w:id="134" w:author="Laura H Spencer" w:date="2019-09-11T12:54:00Z">
        <w:r w:rsidDel="00C96F0E">
          <w:rPr>
            <w:rFonts w:ascii="Times New Roman" w:eastAsia="Times New Roman" w:hAnsi="Times New Roman" w:cs="Times New Roman"/>
            <w:color w:val="000000"/>
            <w:sz w:val="24"/>
            <w:szCs w:val="24"/>
          </w:rPr>
          <w:delText xml:space="preserve">wall </w:delText>
        </w:r>
      </w:del>
      <w:ins w:id="135" w:author="Laura H Spencer" w:date="2019-09-11T12:54:00Z">
        <w:r w:rsidR="00C96F0E">
          <w:rPr>
            <w:rFonts w:ascii="Times New Roman" w:eastAsia="Times New Roman" w:hAnsi="Times New Roman" w:cs="Times New Roman"/>
            <w:color w:val="000000"/>
            <w:sz w:val="24"/>
            <w:szCs w:val="24"/>
          </w:rPr>
          <w:t xml:space="preserve">protect </w:t>
        </w:r>
      </w:ins>
      <w:r>
        <w:rPr>
          <w:rFonts w:ascii="Times New Roman" w:eastAsia="Times New Roman" w:hAnsi="Times New Roman" w:cs="Times New Roman"/>
          <w:color w:val="000000"/>
          <w:sz w:val="24"/>
          <w:szCs w:val="24"/>
        </w:rPr>
        <w:t xml:space="preserve">itself </w:t>
      </w:r>
      <w:del w:id="136" w:author="Laura H Spencer" w:date="2019-09-11T12:54:00Z">
        <w:r w:rsidDel="00C96F0E">
          <w:rPr>
            <w:rFonts w:ascii="Times New Roman" w:eastAsia="Times New Roman" w:hAnsi="Times New Roman" w:cs="Times New Roman"/>
            <w:color w:val="000000"/>
            <w:sz w:val="24"/>
            <w:szCs w:val="24"/>
          </w:rPr>
          <w:delText xml:space="preserve">off </w:delText>
        </w:r>
      </w:del>
      <w:r>
        <w:rPr>
          <w:rFonts w:ascii="Times New Roman" w:eastAsia="Times New Roman" w:hAnsi="Times New Roman" w:cs="Times New Roman"/>
          <w:color w:val="000000"/>
          <w:sz w:val="24"/>
          <w:szCs w:val="24"/>
        </w:rPr>
        <w:t xml:space="preserve">from the burrow and the worm </w:t>
      </w:r>
      <w:hyperlink r:id="rId17">
        <w:r>
          <w:rPr>
            <w:rFonts w:ascii="Times New Roman" w:eastAsia="Times New Roman" w:hAnsi="Times New Roman" w:cs="Times New Roman"/>
            <w:color w:val="000000"/>
            <w:sz w:val="24"/>
            <w:szCs w:val="24"/>
          </w:rPr>
          <w:t>(Whitelegge 1890; Lunz 1941)</w:t>
        </w:r>
      </w:hyperlink>
      <w:r>
        <w:rPr>
          <w:rFonts w:ascii="Times New Roman" w:eastAsia="Times New Roman" w:hAnsi="Times New Roman" w:cs="Times New Roman"/>
          <w:color w:val="000000"/>
          <w:sz w:val="24"/>
          <w:szCs w:val="24"/>
        </w:rPr>
        <w:t xml:space="preserve">. This </w:t>
      </w:r>
      <w:ins w:id="137" w:author="Laura H Spencer" w:date="2019-09-11T12:55:00Z">
        <w:r w:rsidR="00C96F0E">
          <w:rPr>
            <w:rFonts w:ascii="Times New Roman" w:eastAsia="Times New Roman" w:hAnsi="Times New Roman" w:cs="Times New Roman"/>
            <w:color w:val="000000"/>
            <w:sz w:val="24"/>
            <w:szCs w:val="24"/>
          </w:rPr>
          <w:t xml:space="preserve">can </w:t>
        </w:r>
      </w:ins>
      <w:r>
        <w:rPr>
          <w:rFonts w:ascii="Times New Roman" w:eastAsia="Times New Roman" w:hAnsi="Times New Roman" w:cs="Times New Roman"/>
          <w:color w:val="000000"/>
          <w:sz w:val="24"/>
          <w:szCs w:val="24"/>
        </w:rPr>
        <w:t>produce</w:t>
      </w:r>
      <w:del w:id="138" w:author="Laura H Spencer" w:date="2019-09-11T12:55:00Z">
        <w:r w:rsidDel="00C96F0E">
          <w:rPr>
            <w:rFonts w:ascii="Times New Roman" w:eastAsia="Times New Roman" w:hAnsi="Times New Roman" w:cs="Times New Roman"/>
            <w:color w:val="000000"/>
            <w:sz w:val="24"/>
            <w:szCs w:val="24"/>
          </w:rPr>
          <w:delText>s</w:delText>
        </w:r>
      </w:del>
      <w:r>
        <w:rPr>
          <w:rFonts w:ascii="Times New Roman" w:eastAsia="Times New Roman" w:hAnsi="Times New Roman" w:cs="Times New Roman"/>
          <w:color w:val="000000"/>
          <w:sz w:val="24"/>
          <w:szCs w:val="24"/>
        </w:rPr>
        <w:t xml:space="preserve"> a blister, where a thin layer of shell lies over a mass of anoxic detritus. In oysters, the blister is unsightly, its contents malodorous, and if the blister is breached during shucking the detritus can contaminate oyster meat and brine, detracting from </w:t>
      </w:r>
      <w:del w:id="139" w:author="Laura H Spencer" w:date="2019-09-11T12:55:00Z">
        <w:r w:rsidDel="00C96F0E">
          <w:rPr>
            <w:rFonts w:ascii="Times New Roman" w:eastAsia="Times New Roman" w:hAnsi="Times New Roman" w:cs="Times New Roman"/>
            <w:color w:val="000000"/>
            <w:sz w:val="24"/>
            <w:szCs w:val="24"/>
          </w:rPr>
          <w:delText xml:space="preserve">the </w:delText>
        </w:r>
      </w:del>
      <w:r>
        <w:rPr>
          <w:rFonts w:ascii="Times New Roman" w:eastAsia="Times New Roman" w:hAnsi="Times New Roman" w:cs="Times New Roman"/>
          <w:color w:val="000000"/>
          <w:sz w:val="24"/>
          <w:szCs w:val="24"/>
        </w:rPr>
        <w:t xml:space="preserve">flavor and presentation (Morse et al. 2015). Since half-shell oysters are the most lucrative option for farmers, and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infected oysters are often are not sellable to the half-shell market, infection significantly depreciates oyster products.</w:t>
      </w:r>
    </w:p>
    <w:p w14:paraId="308B99AD" w14:textId="77777777" w:rsidR="00235BE6" w:rsidRDefault="008B0DD7" w:rsidP="00737BBE">
      <w:pPr>
        <w:pBdr>
          <w:top w:val="nil"/>
          <w:left w:val="nil"/>
          <w:bottom w:val="nil"/>
          <w:right w:val="nil"/>
          <w:between w:val="nil"/>
        </w:pBdr>
        <w:spacing w:line="480" w:lineRule="auto"/>
        <w:ind w:firstLine="720"/>
        <w:rPr>
          <w:rFonts w:ascii="Times New Roman" w:eastAsia="Times New Roman" w:hAnsi="Times New Roman" w:cs="Times New Roman"/>
          <w:color w:val="000000"/>
          <w:sz w:val="24"/>
          <w:szCs w:val="24"/>
        </w:rPr>
      </w:pPr>
      <w:r w:rsidRPr="008037F2">
        <w:rPr>
          <w:rFonts w:ascii="Times New Roman" w:eastAsia="Times New Roman" w:hAnsi="Times New Roman" w:cs="Times New Roman"/>
          <w:i/>
          <w:color w:val="000000"/>
          <w:sz w:val="24"/>
          <w:szCs w:val="24"/>
          <w:rPrChange w:id="140" w:author="Laura H Spencer" w:date="2019-09-11T13:48:00Z">
            <w:rPr>
              <w:rFonts w:ascii="Times New Roman" w:eastAsia="Times New Roman" w:hAnsi="Times New Roman" w:cs="Times New Roman"/>
              <w:color w:val="000000"/>
              <w:sz w:val="24"/>
              <w:szCs w:val="24"/>
            </w:rPr>
          </w:rPrChange>
        </w:rPr>
        <w:t>Polydora</w:t>
      </w:r>
      <w:r>
        <w:rPr>
          <w:rFonts w:ascii="Times New Roman" w:eastAsia="Times New Roman" w:hAnsi="Times New Roman" w:cs="Times New Roman"/>
          <w:color w:val="000000"/>
          <w:sz w:val="24"/>
          <w:szCs w:val="24"/>
        </w:rPr>
        <w:t xml:space="preserve"> infection can also devalue other oyster products by compromising growth and survival. </w:t>
      </w:r>
      <w:r>
        <w:rPr>
          <w:rFonts w:ascii="Times New Roman" w:eastAsia="Times New Roman" w:hAnsi="Times New Roman" w:cs="Times New Roman"/>
          <w:i/>
          <w:color w:val="000000"/>
          <w:sz w:val="24"/>
          <w:szCs w:val="24"/>
        </w:rPr>
        <w:t xml:space="preserve">Polydora </w:t>
      </w:r>
      <w:r>
        <w:rPr>
          <w:rFonts w:ascii="Times New Roman" w:eastAsia="Times New Roman" w:hAnsi="Times New Roman" w:cs="Times New Roman"/>
          <w:color w:val="000000"/>
          <w:sz w:val="24"/>
          <w:szCs w:val="24"/>
        </w:rPr>
        <w:t xml:space="preserve">worm burden is negatively correlated with growth rate, and while the mechanisms are not fully understood, this may be due to the energetic drain of nacre production </w:t>
      </w:r>
      <w:hyperlink r:id="rId18">
        <w:r>
          <w:rPr>
            <w:rFonts w:ascii="Times New Roman" w:eastAsia="Times New Roman" w:hAnsi="Times New Roman" w:cs="Times New Roman"/>
            <w:color w:val="000000"/>
            <w:sz w:val="24"/>
            <w:szCs w:val="24"/>
          </w:rPr>
          <w:t>(Simon 2011; Boonzaaier et al. 2014; Lleonart et al. 2003; Kojima and Imajima 1982; Wargo and Ford 1993; Royer et al. 2006)</w:t>
        </w:r>
      </w:hyperlink>
      <w:r>
        <w:rPr>
          <w:rFonts w:ascii="Times New Roman" w:eastAsia="Times New Roman" w:hAnsi="Times New Roman" w:cs="Times New Roman"/>
          <w:color w:val="000000"/>
          <w:sz w:val="24"/>
          <w:szCs w:val="24"/>
        </w:rPr>
        <w:t xml:space="preserve">. </w:t>
      </w:r>
      <w:ins w:id="141" w:author="Laura H Spencer" w:date="2019-09-11T14:00:00Z">
        <w:r w:rsidR="00FE560F">
          <w:rPr>
            <w:rFonts w:ascii="Times New Roman" w:eastAsia="Times New Roman" w:hAnsi="Times New Roman" w:cs="Times New Roman"/>
            <w:color w:val="000000"/>
            <w:sz w:val="24"/>
            <w:szCs w:val="24"/>
          </w:rPr>
          <w:t>Pacific oysters (</w:t>
        </w:r>
      </w:ins>
      <w:r>
        <w:rPr>
          <w:rFonts w:ascii="Times New Roman" w:eastAsia="Times New Roman" w:hAnsi="Times New Roman" w:cs="Times New Roman"/>
          <w:i/>
          <w:color w:val="000000"/>
          <w:sz w:val="24"/>
          <w:szCs w:val="24"/>
        </w:rPr>
        <w:t>C</w:t>
      </w:r>
      <w:r>
        <w:rPr>
          <w:rFonts w:ascii="Times New Roman" w:eastAsia="Times New Roman" w:hAnsi="Times New Roman" w:cs="Times New Roman"/>
          <w:i/>
          <w:sz w:val="24"/>
          <w:szCs w:val="24"/>
        </w:rPr>
        <w:t>.</w:t>
      </w:r>
      <w:r>
        <w:rPr>
          <w:rFonts w:ascii="Times New Roman" w:eastAsia="Times New Roman" w:hAnsi="Times New Roman" w:cs="Times New Roman"/>
          <w:i/>
          <w:color w:val="000000"/>
          <w:sz w:val="24"/>
          <w:szCs w:val="24"/>
        </w:rPr>
        <w:t xml:space="preserve"> gigas</w:t>
      </w:r>
      <w:ins w:id="142" w:author="Laura H Spencer" w:date="2019-09-11T14:01:00Z">
        <w:r w:rsidR="00FE560F">
          <w:rPr>
            <w:rFonts w:ascii="Times New Roman" w:eastAsia="Times New Roman" w:hAnsi="Times New Roman" w:cs="Times New Roman"/>
            <w:i/>
            <w:color w:val="000000"/>
            <w:sz w:val="24"/>
            <w:szCs w:val="24"/>
          </w:rPr>
          <w:t>)</w:t>
        </w:r>
      </w:ins>
      <w:r>
        <w:rPr>
          <w:rFonts w:ascii="Times New Roman" w:eastAsia="Times New Roman" w:hAnsi="Times New Roman" w:cs="Times New Roman"/>
          <w:color w:val="000000"/>
          <w:sz w:val="24"/>
          <w:szCs w:val="24"/>
        </w:rPr>
        <w:t xml:space="preserve"> infected with </w:t>
      </w:r>
      <w:r>
        <w:rPr>
          <w:rFonts w:ascii="Times New Roman" w:eastAsia="Times New Roman" w:hAnsi="Times New Roman" w:cs="Times New Roman"/>
          <w:i/>
          <w:color w:val="000000"/>
          <w:sz w:val="24"/>
          <w:szCs w:val="24"/>
        </w:rPr>
        <w:t>P. websteri</w:t>
      </w:r>
      <w:r>
        <w:rPr>
          <w:rFonts w:ascii="Times New Roman" w:eastAsia="Times New Roman" w:hAnsi="Times New Roman" w:cs="Times New Roman"/>
          <w:color w:val="000000"/>
          <w:sz w:val="24"/>
          <w:szCs w:val="24"/>
        </w:rPr>
        <w:t xml:space="preserve"> grows more slowly, exhibits more frequent but shorter valve gaping, and has higher blood oxygenation </w:t>
      </w:r>
      <w:hyperlink r:id="rId19">
        <w:r>
          <w:rPr>
            <w:rFonts w:ascii="Times New Roman" w:eastAsia="Times New Roman" w:hAnsi="Times New Roman" w:cs="Times New Roman"/>
            <w:color w:val="000000"/>
            <w:sz w:val="24"/>
            <w:szCs w:val="24"/>
          </w:rPr>
          <w:t>(Chambon et al. 2007)</w:t>
        </w:r>
      </w:hyperlink>
      <w:r>
        <w:rPr>
          <w:rFonts w:ascii="Times New Roman" w:eastAsia="Times New Roman" w:hAnsi="Times New Roman" w:cs="Times New Roman"/>
          <w:color w:val="000000"/>
          <w:sz w:val="24"/>
          <w:szCs w:val="24"/>
        </w:rPr>
        <w:t xml:space="preserve">. Infected </w:t>
      </w:r>
      <w:r>
        <w:rPr>
          <w:rFonts w:ascii="Times New Roman" w:eastAsia="Times New Roman" w:hAnsi="Times New Roman" w:cs="Times New Roman"/>
          <w:i/>
          <w:color w:val="000000"/>
          <w:sz w:val="24"/>
          <w:szCs w:val="24"/>
        </w:rPr>
        <w:t>C. gigas</w:t>
      </w:r>
      <w:r>
        <w:rPr>
          <w:rFonts w:ascii="Times New Roman" w:eastAsia="Times New Roman" w:hAnsi="Times New Roman" w:cs="Times New Roman"/>
          <w:color w:val="000000"/>
          <w:sz w:val="24"/>
          <w:szCs w:val="24"/>
        </w:rPr>
        <w:t xml:space="preserve"> also demonstrate a three-fold increase </w:t>
      </w:r>
      <w:del w:id="143" w:author="Laura H Spencer" w:date="2019-09-11T14:08:00Z">
        <w:r w:rsidDel="00246B7B">
          <w:rPr>
            <w:rFonts w:ascii="Times New Roman" w:eastAsia="Times New Roman" w:hAnsi="Times New Roman" w:cs="Times New Roman"/>
            <w:color w:val="000000"/>
            <w:sz w:val="24"/>
            <w:szCs w:val="24"/>
          </w:rPr>
          <w:delText xml:space="preserve">in abundance of </w:delText>
        </w:r>
      </w:del>
      <w:r>
        <w:rPr>
          <w:rFonts w:ascii="Times New Roman" w:eastAsia="Times New Roman" w:hAnsi="Times New Roman" w:cs="Times New Roman"/>
          <w:color w:val="000000"/>
          <w:sz w:val="24"/>
          <w:szCs w:val="24"/>
        </w:rPr>
        <w:t>Cytochrome P450</w:t>
      </w:r>
      <w:ins w:id="144" w:author="Laura H Spencer" w:date="2019-09-11T14:08:00Z">
        <w:r w:rsidR="00246B7B">
          <w:rPr>
            <w:rFonts w:ascii="Times New Roman" w:eastAsia="Times New Roman" w:hAnsi="Times New Roman" w:cs="Times New Roman"/>
            <w:color w:val="000000"/>
            <w:sz w:val="24"/>
            <w:szCs w:val="24"/>
          </w:rPr>
          <w:t xml:space="preserve"> abundance</w:t>
        </w:r>
      </w:ins>
      <w:r>
        <w:rPr>
          <w:rFonts w:ascii="Times New Roman" w:eastAsia="Times New Roman" w:hAnsi="Times New Roman" w:cs="Times New Roman"/>
          <w:color w:val="000000"/>
          <w:sz w:val="24"/>
          <w:szCs w:val="24"/>
        </w:rPr>
        <w:t xml:space="preserve">, a protein involved in the oyster’s stress response, which could increase susceptibility to secondary stressors </w:t>
      </w:r>
      <w:hyperlink r:id="rId20">
        <w:r>
          <w:rPr>
            <w:rFonts w:ascii="Times New Roman" w:eastAsia="Times New Roman" w:hAnsi="Times New Roman" w:cs="Times New Roman"/>
            <w:color w:val="000000"/>
            <w:sz w:val="24"/>
            <w:szCs w:val="24"/>
          </w:rPr>
          <w:t>(Chambon et al. 2007)</w:t>
        </w:r>
      </w:hyperlink>
      <w:r>
        <w:rPr>
          <w:rFonts w:ascii="Times New Roman" w:eastAsia="Times New Roman" w:hAnsi="Times New Roman" w:cs="Times New Roman"/>
          <w:color w:val="000000"/>
          <w:sz w:val="24"/>
          <w:szCs w:val="24"/>
        </w:rPr>
        <w:t xml:space="preserve">. Shell strength is negatively correlated with </w:t>
      </w:r>
      <w:r>
        <w:rPr>
          <w:rFonts w:ascii="Times New Roman" w:eastAsia="Times New Roman" w:hAnsi="Times New Roman" w:cs="Times New Roman"/>
          <w:i/>
          <w:color w:val="000000"/>
          <w:sz w:val="24"/>
          <w:szCs w:val="24"/>
        </w:rPr>
        <w:t>P. ciliata</w:t>
      </w:r>
      <w:r>
        <w:rPr>
          <w:rFonts w:ascii="Times New Roman" w:eastAsia="Times New Roman" w:hAnsi="Times New Roman" w:cs="Times New Roman"/>
          <w:color w:val="000000"/>
          <w:sz w:val="24"/>
          <w:szCs w:val="24"/>
        </w:rPr>
        <w:t xml:space="preserve"> burden in </w:t>
      </w:r>
      <w:ins w:id="145" w:author="Laura H Spencer" w:date="2019-09-11T14:09:00Z">
        <w:r w:rsidR="00246B7B">
          <w:rPr>
            <w:rFonts w:ascii="Times New Roman" w:eastAsia="Times New Roman" w:hAnsi="Times New Roman" w:cs="Times New Roman"/>
            <w:color w:val="000000"/>
            <w:sz w:val="24"/>
            <w:szCs w:val="24"/>
          </w:rPr>
          <w:t xml:space="preserve">the mussel </w:t>
        </w:r>
      </w:ins>
      <w:r>
        <w:rPr>
          <w:rFonts w:ascii="Times New Roman" w:eastAsia="Times New Roman" w:hAnsi="Times New Roman" w:cs="Times New Roman"/>
          <w:i/>
          <w:color w:val="000000"/>
          <w:sz w:val="24"/>
          <w:szCs w:val="24"/>
        </w:rPr>
        <w:t xml:space="preserve">Mytilus edulis, </w:t>
      </w:r>
      <w:r>
        <w:rPr>
          <w:rFonts w:ascii="Times New Roman" w:eastAsia="Times New Roman" w:hAnsi="Times New Roman" w:cs="Times New Roman"/>
          <w:color w:val="000000"/>
          <w:sz w:val="24"/>
          <w:szCs w:val="24"/>
        </w:rPr>
        <w:t xml:space="preserve">which increases vulnerability to predation </w:t>
      </w:r>
      <w:hyperlink r:id="rId21">
        <w:r>
          <w:rPr>
            <w:rFonts w:ascii="Times New Roman" w:eastAsia="Times New Roman" w:hAnsi="Times New Roman" w:cs="Times New Roman"/>
            <w:color w:val="000000"/>
            <w:sz w:val="24"/>
            <w:szCs w:val="24"/>
          </w:rPr>
          <w:t>(Kent 1981)</w:t>
        </w:r>
      </w:hyperlink>
      <w:r>
        <w:rPr>
          <w:rFonts w:ascii="Times New Roman" w:eastAsia="Times New Roman" w:hAnsi="Times New Roman" w:cs="Times New Roman"/>
          <w:color w:val="000000"/>
          <w:sz w:val="24"/>
          <w:szCs w:val="24"/>
        </w:rPr>
        <w:t xml:space="preserve">. Interestingly, fecundity increases in </w:t>
      </w:r>
      <w:r>
        <w:rPr>
          <w:rFonts w:ascii="Times New Roman" w:eastAsia="Times New Roman" w:hAnsi="Times New Roman" w:cs="Times New Roman"/>
          <w:i/>
          <w:color w:val="000000"/>
          <w:sz w:val="24"/>
          <w:szCs w:val="24"/>
        </w:rPr>
        <w:t>P. websteri-</w:t>
      </w:r>
      <w:r>
        <w:rPr>
          <w:rFonts w:ascii="Times New Roman" w:eastAsia="Times New Roman" w:hAnsi="Times New Roman" w:cs="Times New Roman"/>
          <w:color w:val="000000"/>
          <w:sz w:val="24"/>
          <w:szCs w:val="24"/>
        </w:rPr>
        <w:t xml:space="preserve">infected </w:t>
      </w:r>
      <w:r>
        <w:rPr>
          <w:rFonts w:ascii="Times New Roman" w:eastAsia="Times New Roman" w:hAnsi="Times New Roman" w:cs="Times New Roman"/>
          <w:i/>
          <w:color w:val="000000"/>
          <w:sz w:val="24"/>
          <w:szCs w:val="24"/>
        </w:rPr>
        <w:t>Striostrea margaritacea</w:t>
      </w:r>
      <w:r>
        <w:rPr>
          <w:rFonts w:ascii="Times New Roman" w:eastAsia="Times New Roman" w:hAnsi="Times New Roman" w:cs="Times New Roman"/>
          <w:color w:val="000000"/>
          <w:sz w:val="24"/>
          <w:szCs w:val="24"/>
        </w:rPr>
        <w:t>, a rock oyster (Schleyer 1991)</w:t>
      </w:r>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These oysters could be exhibiting a response to stress from infection by reproducing while resources allow it. Similar phenomena have been documented in nematode-parasitized mice, which produce larger litters than uninfected mice </w:t>
      </w:r>
      <w:hyperlink r:id="rId22">
        <w:r>
          <w:rPr>
            <w:rFonts w:ascii="Times New Roman" w:eastAsia="Times New Roman" w:hAnsi="Times New Roman" w:cs="Times New Roman"/>
            <w:color w:val="000000"/>
            <w:sz w:val="24"/>
            <w:szCs w:val="24"/>
          </w:rPr>
          <w:t>(Kristan 2004; Schleyer 1991)</w:t>
        </w:r>
      </w:hyperlink>
      <w:r>
        <w:rPr>
          <w:rFonts w:ascii="Times New Roman" w:eastAsia="Times New Roman" w:hAnsi="Times New Roman" w:cs="Times New Roman"/>
          <w:color w:val="000000"/>
          <w:sz w:val="24"/>
          <w:szCs w:val="24"/>
        </w:rPr>
        <w:t xml:space="preserve"> and plants that prematurely reproduce (“bolt”) during periods of drought </w:t>
      </w:r>
      <w:hyperlink r:id="rId23">
        <w:r>
          <w:rPr>
            <w:rFonts w:ascii="Times New Roman" w:eastAsia="Times New Roman" w:hAnsi="Times New Roman" w:cs="Times New Roman"/>
            <w:color w:val="000000"/>
            <w:sz w:val="24"/>
            <w:szCs w:val="24"/>
          </w:rPr>
          <w:t>(Barnabás et al 2008)</w:t>
        </w:r>
      </w:hyperlink>
      <w:r>
        <w:rPr>
          <w:rFonts w:ascii="Times New Roman" w:eastAsia="Times New Roman" w:hAnsi="Times New Roman" w:cs="Times New Roman"/>
          <w:color w:val="000000"/>
          <w:sz w:val="24"/>
          <w:szCs w:val="24"/>
        </w:rPr>
        <w:t>.</w:t>
      </w:r>
    </w:p>
    <w:p w14:paraId="76935324" w14:textId="77777777" w:rsidR="00235BE6" w:rsidRDefault="00235BE6" w:rsidP="00737BBE">
      <w:pPr>
        <w:pBdr>
          <w:top w:val="nil"/>
          <w:left w:val="nil"/>
          <w:bottom w:val="nil"/>
          <w:right w:val="nil"/>
          <w:between w:val="nil"/>
        </w:pBdr>
        <w:spacing w:line="480" w:lineRule="auto"/>
        <w:rPr>
          <w:rFonts w:ascii="Times New Roman" w:eastAsia="Times New Roman" w:hAnsi="Times New Roman" w:cs="Times New Roman"/>
          <w:sz w:val="24"/>
          <w:szCs w:val="24"/>
        </w:rPr>
      </w:pPr>
    </w:p>
    <w:p w14:paraId="52BA558B" w14:textId="77777777" w:rsidR="00755762" w:rsidRDefault="008B0DD7" w:rsidP="00737BBE">
      <w:pPr>
        <w:pBdr>
          <w:top w:val="nil"/>
          <w:left w:val="nil"/>
          <w:bottom w:val="nil"/>
          <w:right w:val="nil"/>
          <w:between w:val="nil"/>
        </w:pBdr>
        <w:spacing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i/>
          <w:smallCaps/>
          <w:color w:val="000000"/>
          <w:sz w:val="24"/>
          <w:szCs w:val="24"/>
        </w:rPr>
        <w:t>Polydora</w:t>
      </w:r>
      <w:r>
        <w:rPr>
          <w:rFonts w:ascii="Times New Roman" w:eastAsia="Times New Roman" w:hAnsi="Times New Roman" w:cs="Times New Roman"/>
          <w:b/>
          <w:smallCaps/>
          <w:color w:val="000000"/>
          <w:sz w:val="24"/>
          <w:szCs w:val="24"/>
        </w:rPr>
        <w:t xml:space="preserve"> life history </w:t>
      </w:r>
      <w:r>
        <w:rPr>
          <w:rFonts w:ascii="Times New Roman" w:eastAsia="Times New Roman" w:hAnsi="Times New Roman" w:cs="Times New Roman"/>
          <w:b/>
          <w:color w:val="000000"/>
          <w:sz w:val="24"/>
          <w:szCs w:val="24"/>
        </w:rPr>
        <w:t xml:space="preserve"> </w:t>
      </w:r>
    </w:p>
    <w:p w14:paraId="0CE98F5B" w14:textId="7B130402" w:rsidR="00235BE6" w:rsidRDefault="008037F2" w:rsidP="00737BBE">
      <w:pPr>
        <w:pBdr>
          <w:top w:val="nil"/>
          <w:left w:val="nil"/>
          <w:bottom w:val="nil"/>
          <w:right w:val="nil"/>
          <w:between w:val="nil"/>
        </w:pBdr>
        <w:spacing w:line="480" w:lineRule="auto"/>
        <w:rPr>
          <w:rFonts w:ascii="Times New Roman" w:eastAsia="Times New Roman" w:hAnsi="Times New Roman" w:cs="Times New Roman"/>
          <w:color w:val="000000"/>
          <w:sz w:val="24"/>
          <w:szCs w:val="24"/>
        </w:rPr>
      </w:pPr>
      <w:ins w:id="146" w:author="Laura H Spencer" w:date="2019-09-11T13:48:00Z">
        <w:r>
          <w:rPr>
            <w:rFonts w:ascii="Times New Roman" w:eastAsia="Times New Roman" w:hAnsi="Times New Roman" w:cs="Times New Roman"/>
            <w:color w:val="000000"/>
            <w:sz w:val="24"/>
            <w:szCs w:val="24"/>
          </w:rPr>
          <w:t xml:space="preserve">The </w:t>
        </w:r>
      </w:ins>
      <w:del w:id="147" w:author="Laura H Spencer" w:date="2019-09-11T13:48:00Z">
        <w:r w:rsidR="008B0DD7" w:rsidDel="008037F2">
          <w:rPr>
            <w:rFonts w:ascii="Times New Roman" w:eastAsia="Times New Roman" w:hAnsi="Times New Roman" w:cs="Times New Roman"/>
            <w:b/>
            <w:color w:val="000000"/>
            <w:sz w:val="24"/>
            <w:szCs w:val="24"/>
          </w:rPr>
          <w:delText xml:space="preserve"> </w:delText>
        </w:r>
        <w:r w:rsidR="008B0DD7" w:rsidRPr="008037F2" w:rsidDel="008037F2">
          <w:rPr>
            <w:rFonts w:ascii="Times New Roman" w:eastAsia="Times New Roman" w:hAnsi="Times New Roman" w:cs="Times New Roman"/>
            <w:color w:val="000000"/>
            <w:sz w:val="24"/>
            <w:szCs w:val="24"/>
            <w:rPrChange w:id="148" w:author="Laura H Spencer" w:date="2019-09-11T13:48:00Z">
              <w:rPr>
                <w:rFonts w:ascii="Times New Roman" w:eastAsia="Times New Roman" w:hAnsi="Times New Roman" w:cs="Times New Roman"/>
                <w:i/>
                <w:color w:val="000000"/>
                <w:sz w:val="24"/>
                <w:szCs w:val="24"/>
              </w:rPr>
            </w:rPrChange>
          </w:rPr>
          <w:delText>Polydor</w:delText>
        </w:r>
        <w:r w:rsidR="008B0DD7" w:rsidDel="008037F2">
          <w:rPr>
            <w:rFonts w:ascii="Times New Roman" w:eastAsia="Times New Roman" w:hAnsi="Times New Roman" w:cs="Times New Roman"/>
            <w:i/>
            <w:color w:val="000000"/>
            <w:sz w:val="24"/>
            <w:szCs w:val="24"/>
          </w:rPr>
          <w:delText xml:space="preserve">a’s </w:delText>
        </w:r>
      </w:del>
      <w:r w:rsidR="008B0DD7">
        <w:rPr>
          <w:rFonts w:ascii="Times New Roman" w:eastAsia="Times New Roman" w:hAnsi="Times New Roman" w:cs="Times New Roman"/>
          <w:color w:val="000000"/>
          <w:sz w:val="24"/>
          <w:szCs w:val="24"/>
        </w:rPr>
        <w:t>impact</w:t>
      </w:r>
      <w:ins w:id="149" w:author="Laura H Spencer" w:date="2019-09-11T13:48:00Z">
        <w:r>
          <w:rPr>
            <w:rFonts w:ascii="Times New Roman" w:eastAsia="Times New Roman" w:hAnsi="Times New Roman" w:cs="Times New Roman"/>
            <w:color w:val="000000"/>
            <w:sz w:val="24"/>
            <w:szCs w:val="24"/>
          </w:rPr>
          <w:t xml:space="preserve"> </w:t>
        </w:r>
      </w:ins>
      <w:ins w:id="150" w:author="Laura H Spencer" w:date="2019-09-11T13:49:00Z">
        <w:r>
          <w:rPr>
            <w:rFonts w:ascii="Times New Roman" w:eastAsia="Times New Roman" w:hAnsi="Times New Roman" w:cs="Times New Roman"/>
            <w:color w:val="000000"/>
            <w:sz w:val="24"/>
            <w:szCs w:val="24"/>
          </w:rPr>
          <w:t xml:space="preserve">of </w:t>
        </w:r>
        <w:r w:rsidRPr="008037F2">
          <w:rPr>
            <w:rFonts w:ascii="Times New Roman" w:eastAsia="Times New Roman" w:hAnsi="Times New Roman" w:cs="Times New Roman"/>
            <w:i/>
            <w:color w:val="000000"/>
            <w:sz w:val="24"/>
            <w:szCs w:val="24"/>
            <w:rPrChange w:id="151" w:author="Laura H Spencer" w:date="2019-09-11T13:49:00Z">
              <w:rPr>
                <w:rFonts w:ascii="Times New Roman" w:eastAsia="Times New Roman" w:hAnsi="Times New Roman" w:cs="Times New Roman"/>
                <w:color w:val="000000"/>
                <w:sz w:val="24"/>
                <w:szCs w:val="24"/>
              </w:rPr>
            </w:rPrChange>
          </w:rPr>
          <w:t>Polydora</w:t>
        </w:r>
      </w:ins>
      <w:r w:rsidR="008B0DD7">
        <w:rPr>
          <w:rFonts w:ascii="Times New Roman" w:eastAsia="Times New Roman" w:hAnsi="Times New Roman" w:cs="Times New Roman"/>
          <w:color w:val="000000"/>
          <w:sz w:val="24"/>
          <w:szCs w:val="24"/>
        </w:rPr>
        <w:t xml:space="preserve"> on shellfish aquaculture arises from its life history as a shell-borer.</w:t>
      </w:r>
      <w:r w:rsidR="008B0DD7">
        <w:rPr>
          <w:rFonts w:ascii="Times New Roman" w:eastAsia="Times New Roman" w:hAnsi="Times New Roman" w:cs="Times New Roman"/>
          <w:b/>
          <w:i/>
          <w:color w:val="000000"/>
          <w:sz w:val="24"/>
          <w:szCs w:val="24"/>
        </w:rPr>
        <w:t xml:space="preserve"> </w:t>
      </w:r>
      <w:r w:rsidR="008B0DD7">
        <w:rPr>
          <w:rFonts w:ascii="Times New Roman" w:eastAsia="Times New Roman" w:hAnsi="Times New Roman" w:cs="Times New Roman"/>
          <w:color w:val="000000"/>
          <w:sz w:val="24"/>
          <w:szCs w:val="24"/>
        </w:rPr>
        <w:t xml:space="preserve">After a planktonic larval stage, a burrowing </w:t>
      </w:r>
      <w:r w:rsidR="008B0DD7">
        <w:rPr>
          <w:rFonts w:ascii="Times New Roman" w:eastAsia="Times New Roman" w:hAnsi="Times New Roman" w:cs="Times New Roman"/>
          <w:i/>
          <w:color w:val="000000"/>
          <w:sz w:val="24"/>
          <w:szCs w:val="24"/>
        </w:rPr>
        <w:t xml:space="preserve">Polydora </w:t>
      </w:r>
      <w:r w:rsidR="008B0DD7">
        <w:rPr>
          <w:rFonts w:ascii="Times New Roman" w:eastAsia="Times New Roman" w:hAnsi="Times New Roman" w:cs="Times New Roman"/>
          <w:color w:val="000000"/>
          <w:sz w:val="24"/>
          <w:szCs w:val="24"/>
        </w:rPr>
        <w:t xml:space="preserve">worm settles onto the prospective host’s shell and begins building a tunnel </w:t>
      </w:r>
      <w:hyperlink r:id="rId24">
        <w:r w:rsidR="008B0DD7">
          <w:rPr>
            <w:rFonts w:ascii="Times New Roman" w:eastAsia="Times New Roman" w:hAnsi="Times New Roman" w:cs="Times New Roman"/>
            <w:color w:val="000000"/>
            <w:sz w:val="24"/>
            <w:szCs w:val="24"/>
          </w:rPr>
          <w:t>(Wilson 1928; Loosanoff and Engle 1943; Blake 1969; Blake and Arnofsky 1999)</w:t>
        </w:r>
      </w:hyperlink>
      <w:r w:rsidR="008B0DD7">
        <w:rPr>
          <w:rFonts w:ascii="Times New Roman" w:eastAsia="Times New Roman" w:hAnsi="Times New Roman" w:cs="Times New Roman"/>
          <w:color w:val="000000"/>
          <w:sz w:val="24"/>
          <w:szCs w:val="24"/>
        </w:rPr>
        <w:t>. The worm enters along the margin of the shell and excavates its burrow toward the shell center, using its specialized segment, the 5</w:t>
      </w:r>
      <w:r w:rsidR="008B0DD7">
        <w:rPr>
          <w:rFonts w:ascii="Times New Roman" w:eastAsia="Times New Roman" w:hAnsi="Times New Roman" w:cs="Times New Roman"/>
          <w:color w:val="000000"/>
          <w:sz w:val="24"/>
          <w:szCs w:val="24"/>
          <w:vertAlign w:val="superscript"/>
        </w:rPr>
        <w:t>th</w:t>
      </w:r>
      <w:r w:rsidR="008B0DD7">
        <w:rPr>
          <w:rFonts w:ascii="Times New Roman" w:eastAsia="Times New Roman" w:hAnsi="Times New Roman" w:cs="Times New Roman"/>
          <w:color w:val="000000"/>
          <w:sz w:val="24"/>
          <w:szCs w:val="24"/>
        </w:rPr>
        <w:t xml:space="preserve"> setiger, to stabilize its tunnel during burrowing and secret</w:t>
      </w:r>
      <w:ins w:id="152" w:author="Laura H Spencer" w:date="2019-09-11T14:10:00Z">
        <w:r w:rsidR="00246B7B">
          <w:rPr>
            <w:rFonts w:ascii="Times New Roman" w:eastAsia="Times New Roman" w:hAnsi="Times New Roman" w:cs="Times New Roman"/>
            <w:color w:val="000000"/>
            <w:sz w:val="24"/>
            <w:szCs w:val="24"/>
          </w:rPr>
          <w:t>es</w:t>
        </w:r>
      </w:ins>
      <w:del w:id="153" w:author="Laura H Spencer" w:date="2019-09-11T14:10:00Z">
        <w:r w:rsidR="008B0DD7" w:rsidDel="00246B7B">
          <w:rPr>
            <w:rFonts w:ascii="Times New Roman" w:eastAsia="Times New Roman" w:hAnsi="Times New Roman" w:cs="Times New Roman"/>
            <w:color w:val="000000"/>
            <w:sz w:val="24"/>
            <w:szCs w:val="24"/>
          </w:rPr>
          <w:delText>ing</w:delText>
        </w:r>
      </w:del>
      <w:r w:rsidR="008B0DD7">
        <w:rPr>
          <w:rFonts w:ascii="Times New Roman" w:eastAsia="Times New Roman" w:hAnsi="Times New Roman" w:cs="Times New Roman"/>
          <w:color w:val="000000"/>
          <w:sz w:val="24"/>
          <w:szCs w:val="24"/>
        </w:rPr>
        <w:t xml:space="preserve"> a viscous fluid to dissolve the calcium carbonate shell material, </w:t>
      </w:r>
      <w:hyperlink r:id="rId25">
        <w:r w:rsidR="008B0DD7">
          <w:rPr>
            <w:rFonts w:ascii="Times New Roman" w:eastAsia="Times New Roman" w:hAnsi="Times New Roman" w:cs="Times New Roman"/>
            <w:color w:val="000000"/>
            <w:sz w:val="24"/>
            <w:szCs w:val="24"/>
          </w:rPr>
          <w:t>(Haigler 1969; Zottoli and Carriker 1974)</w:t>
        </w:r>
      </w:hyperlink>
      <w:r w:rsidR="008B0DD7">
        <w:rPr>
          <w:rFonts w:ascii="Times New Roman" w:eastAsia="Times New Roman" w:hAnsi="Times New Roman" w:cs="Times New Roman"/>
          <w:color w:val="000000"/>
          <w:sz w:val="24"/>
          <w:szCs w:val="24"/>
        </w:rPr>
        <w:t xml:space="preserve">. The </w:t>
      </w:r>
      <w:r w:rsidR="008B0DD7">
        <w:rPr>
          <w:rFonts w:ascii="Times New Roman" w:eastAsia="Times New Roman" w:hAnsi="Times New Roman" w:cs="Times New Roman"/>
          <w:i/>
          <w:color w:val="000000"/>
          <w:sz w:val="24"/>
          <w:szCs w:val="24"/>
        </w:rPr>
        <w:t>Polydora</w:t>
      </w:r>
      <w:r w:rsidR="008B0DD7">
        <w:rPr>
          <w:rFonts w:ascii="Times New Roman" w:eastAsia="Times New Roman" w:hAnsi="Times New Roman" w:cs="Times New Roman"/>
          <w:color w:val="000000"/>
          <w:sz w:val="24"/>
          <w:szCs w:val="24"/>
        </w:rPr>
        <w:t xml:space="preserve"> adult dwells within the tunnel, but can emerge </w:t>
      </w:r>
      <w:r w:rsidR="008B0DD7">
        <w:rPr>
          <w:rFonts w:ascii="Times New Roman" w:eastAsia="Times New Roman" w:hAnsi="Times New Roman" w:cs="Times New Roman"/>
          <w:color w:val="000000"/>
          <w:sz w:val="24"/>
          <w:szCs w:val="24"/>
        </w:rPr>
        <w:lastRenderedPageBreak/>
        <w:t>from openings on the outer surface of the host’s shell to feed on particles in the water column and on materials on the shell surface (Fig</w:t>
      </w:r>
      <w:r w:rsidR="008B0DD7">
        <w:rPr>
          <w:rFonts w:ascii="Times New Roman" w:eastAsia="Times New Roman" w:hAnsi="Times New Roman" w:cs="Times New Roman"/>
          <w:sz w:val="24"/>
          <w:szCs w:val="24"/>
        </w:rPr>
        <w:t>ure</w:t>
      </w:r>
      <w:r w:rsidR="00A65908">
        <w:rPr>
          <w:rFonts w:ascii="Times New Roman" w:eastAsia="Times New Roman" w:hAnsi="Times New Roman" w:cs="Times New Roman"/>
          <w:sz w:val="24"/>
          <w:szCs w:val="24"/>
        </w:rPr>
        <w:t>s 2, 3</w:t>
      </w:r>
      <w:r w:rsidR="008B0DD7">
        <w:rPr>
          <w:rFonts w:ascii="Times New Roman" w:eastAsia="Times New Roman" w:hAnsi="Times New Roman" w:cs="Times New Roman"/>
          <w:sz w:val="24"/>
          <w:szCs w:val="24"/>
        </w:rPr>
        <w:t xml:space="preserve">) </w:t>
      </w:r>
      <w:hyperlink r:id="rId26">
        <w:r w:rsidR="008B0DD7">
          <w:rPr>
            <w:rFonts w:ascii="Times New Roman" w:eastAsia="Times New Roman" w:hAnsi="Times New Roman" w:cs="Times New Roman"/>
            <w:color w:val="000000"/>
            <w:sz w:val="24"/>
            <w:szCs w:val="24"/>
          </w:rPr>
          <w:t>(Loosanoff and Engle 1943)</w:t>
        </w:r>
      </w:hyperlink>
      <w:r w:rsidR="008B0DD7">
        <w:rPr>
          <w:rFonts w:ascii="Times New Roman" w:eastAsia="Times New Roman" w:hAnsi="Times New Roman" w:cs="Times New Roman"/>
          <w:color w:val="000000"/>
          <w:sz w:val="24"/>
          <w:szCs w:val="24"/>
        </w:rPr>
        <w:t xml:space="preserve">. </w:t>
      </w:r>
    </w:p>
    <w:p w14:paraId="20C3CEED" w14:textId="1867B7F2" w:rsidR="00235BE6" w:rsidRDefault="008B0DD7">
      <w:pPr>
        <w:pBdr>
          <w:top w:val="nil"/>
          <w:left w:val="nil"/>
          <w:bottom w:val="nil"/>
          <w:right w:val="nil"/>
          <w:between w:val="nil"/>
        </w:pBdr>
        <w:spacing w:line="480" w:lineRule="auto"/>
        <w:ind w:firstLine="720"/>
        <w:rPr>
          <w:ins w:id="154" w:author="Laura H Spencer" w:date="2019-09-29T10:21:00Z"/>
          <w:rFonts w:ascii="Times New Roman" w:eastAsia="Times New Roman" w:hAnsi="Times New Roman" w:cs="Times New Roman"/>
          <w:color w:val="000000"/>
          <w:sz w:val="24"/>
          <w:szCs w:val="24"/>
        </w:rPr>
        <w:pPrChange w:id="155" w:author="Laura H Spencer" w:date="2019-09-29T10:21:00Z">
          <w:pPr>
            <w:pBdr>
              <w:top w:val="nil"/>
              <w:left w:val="nil"/>
              <w:bottom w:val="nil"/>
              <w:right w:val="nil"/>
              <w:between w:val="nil"/>
            </w:pBdr>
            <w:spacing w:line="480" w:lineRule="auto"/>
          </w:pPr>
        </w:pPrChange>
      </w:pPr>
      <w:r>
        <w:rPr>
          <w:rFonts w:ascii="Times New Roman" w:eastAsia="Times New Roman" w:hAnsi="Times New Roman" w:cs="Times New Roman"/>
          <w:color w:val="000000"/>
          <w:sz w:val="24"/>
          <w:szCs w:val="24"/>
        </w:rPr>
        <w:t xml:space="preserve">Reproduction occurs when the male deposits sperm in a female’s burrow, and the female deposits egg cases along the burrow wall, with each case containing dozens of eggs. While species vary, one fecund female can produce hundreds of larval progeny </w:t>
      </w:r>
      <w:r w:rsidR="00974438">
        <w:fldChar w:fldCharType="begin"/>
      </w:r>
      <w:r w:rsidR="00974438">
        <w:instrText xml:space="preserve"> HYPERLINK "https://paperpile.com/c/RcvCBz/xO2XC" \h </w:instrText>
      </w:r>
      <w:r w:rsidR="00974438">
        <w:fldChar w:fldCharType="separate"/>
      </w:r>
      <w:r>
        <w:rPr>
          <w:rFonts w:ascii="Times New Roman" w:eastAsia="Times New Roman" w:hAnsi="Times New Roman" w:cs="Times New Roman"/>
          <w:color w:val="000000"/>
          <w:sz w:val="24"/>
          <w:szCs w:val="24"/>
        </w:rPr>
        <w:t>(Blake 1969)</w:t>
      </w:r>
      <w:r w:rsidR="00974438">
        <w:rPr>
          <w:rFonts w:ascii="Times New Roman" w:eastAsia="Times New Roman" w:hAnsi="Times New Roman" w:cs="Times New Roman"/>
          <w:color w:val="000000"/>
          <w:sz w:val="24"/>
          <w:szCs w:val="24"/>
        </w:rPr>
        <w:fldChar w:fldCharType="end"/>
      </w:r>
      <w:r>
        <w:rPr>
          <w:rFonts w:ascii="Times New Roman" w:eastAsia="Times New Roman" w:hAnsi="Times New Roman" w:cs="Times New Roman"/>
          <w:color w:val="000000"/>
          <w:sz w:val="24"/>
          <w:szCs w:val="24"/>
        </w:rPr>
        <w:t xml:space="preserve">. It should be noted that some hermaphroditic species have been observed (e.g. </w:t>
      </w:r>
      <w:r>
        <w:rPr>
          <w:rFonts w:ascii="Times New Roman" w:eastAsia="Times New Roman" w:hAnsi="Times New Roman" w:cs="Times New Roman"/>
          <w:i/>
          <w:color w:val="000000"/>
          <w:sz w:val="24"/>
          <w:szCs w:val="24"/>
        </w:rPr>
        <w:t>Polydora commensalis</w:t>
      </w:r>
      <w:r>
        <w:rPr>
          <w:rFonts w:ascii="Times New Roman" w:eastAsia="Times New Roman" w:hAnsi="Times New Roman" w:cs="Times New Roman"/>
          <w:color w:val="000000"/>
          <w:sz w:val="24"/>
          <w:szCs w:val="24"/>
        </w:rPr>
        <w:t xml:space="preserve">) </w:t>
      </w:r>
      <w:r w:rsidR="00974438">
        <w:fldChar w:fldCharType="begin"/>
      </w:r>
      <w:r w:rsidR="00974438">
        <w:instrText xml:space="preserve"> HYPERLINK "https://paperpile.com/c/RcvCBz/fKAWM" \h </w:instrText>
      </w:r>
      <w:r w:rsidR="00974438">
        <w:fldChar w:fldCharType="separate"/>
      </w:r>
      <w:r>
        <w:rPr>
          <w:rFonts w:ascii="Times New Roman" w:eastAsia="Times New Roman" w:hAnsi="Times New Roman" w:cs="Times New Roman"/>
          <w:color w:val="000000"/>
          <w:sz w:val="24"/>
          <w:szCs w:val="24"/>
        </w:rPr>
        <w:t>(Hatfield 1965)</w:t>
      </w:r>
      <w:r w:rsidR="00974438">
        <w:rPr>
          <w:rFonts w:ascii="Times New Roman" w:eastAsia="Times New Roman" w:hAnsi="Times New Roman" w:cs="Times New Roman"/>
          <w:color w:val="000000"/>
          <w:sz w:val="24"/>
          <w:szCs w:val="24"/>
        </w:rPr>
        <w:fldChar w:fldCharType="end"/>
      </w:r>
      <w:r>
        <w:rPr>
          <w:rFonts w:ascii="Times New Roman" w:eastAsia="Times New Roman" w:hAnsi="Times New Roman" w:cs="Times New Roman"/>
          <w:color w:val="000000"/>
          <w:sz w:val="24"/>
          <w:szCs w:val="24"/>
        </w:rPr>
        <w:t>. Larvae hatch from eggs and emerge from their maternal burrow</w:t>
      </w:r>
      <w:r>
        <w:rPr>
          <w:rFonts w:ascii="Times New Roman" w:eastAsia="Times New Roman" w:hAnsi="Times New Roman" w:cs="Times New Roman"/>
          <w:sz w:val="24"/>
          <w:szCs w:val="24"/>
        </w:rPr>
        <w:t xml:space="preserve"> and a</w:t>
      </w:r>
      <w:r>
        <w:rPr>
          <w:rFonts w:ascii="Times New Roman" w:eastAsia="Times New Roman" w:hAnsi="Times New Roman" w:cs="Times New Roman"/>
          <w:color w:val="000000"/>
          <w:sz w:val="24"/>
          <w:szCs w:val="24"/>
        </w:rPr>
        <w:t xml:space="preserve">re free-swimming until they settle onto a substrate </w:t>
      </w:r>
      <w:r w:rsidR="00974438">
        <w:fldChar w:fldCharType="begin"/>
      </w:r>
      <w:r w:rsidR="00974438">
        <w:instrText xml:space="preserve"> HYPERLINK "https://paperpile.com/c/RcvCBz/EdUIq+xO2XC" \h </w:instrText>
      </w:r>
      <w:r w:rsidR="00974438">
        <w:fldChar w:fldCharType="separate"/>
      </w:r>
      <w:r>
        <w:rPr>
          <w:rFonts w:ascii="Times New Roman" w:eastAsia="Times New Roman" w:hAnsi="Times New Roman" w:cs="Times New Roman"/>
          <w:color w:val="000000"/>
          <w:sz w:val="24"/>
          <w:szCs w:val="24"/>
        </w:rPr>
        <w:t>(Orth 1971; Blake 1969)</w:t>
      </w:r>
      <w:r w:rsidR="00974438">
        <w:rPr>
          <w:rFonts w:ascii="Times New Roman" w:eastAsia="Times New Roman" w:hAnsi="Times New Roman" w:cs="Times New Roman"/>
          <w:color w:val="000000"/>
          <w:sz w:val="24"/>
          <w:szCs w:val="24"/>
        </w:rPr>
        <w:fldChar w:fldCharType="end"/>
      </w:r>
      <w:r>
        <w:rPr>
          <w:rFonts w:ascii="Times New Roman" w:eastAsia="Times New Roman" w:hAnsi="Times New Roman" w:cs="Times New Roman"/>
          <w:color w:val="000000"/>
          <w:sz w:val="24"/>
          <w:szCs w:val="24"/>
        </w:rPr>
        <w:t xml:space="preserve">. Growth rate in the larval stage depends on ambient water temperature, thus the time spent in the water column differs between species and with environmental conditions, and may </w:t>
      </w:r>
      <w:r>
        <w:rPr>
          <w:rFonts w:ascii="Times New Roman" w:eastAsia="Times New Roman" w:hAnsi="Times New Roman" w:cs="Times New Roman"/>
          <w:sz w:val="24"/>
          <w:szCs w:val="24"/>
        </w:rPr>
        <w:t>last as</w:t>
      </w:r>
      <w:r>
        <w:rPr>
          <w:rFonts w:ascii="Times New Roman" w:eastAsia="Times New Roman" w:hAnsi="Times New Roman" w:cs="Times New Roman"/>
          <w:color w:val="000000"/>
          <w:sz w:val="24"/>
          <w:szCs w:val="24"/>
        </w:rPr>
        <w:t xml:space="preserve"> long as 85 days </w:t>
      </w:r>
      <w:r w:rsidR="00974438">
        <w:fldChar w:fldCharType="begin"/>
      </w:r>
      <w:r w:rsidR="00974438">
        <w:instrText xml:space="preserve"> HYPERLINK "https://paperpile.com/c/RcvCBz/Nhtei+Mnlql" \h </w:instrText>
      </w:r>
      <w:r w:rsidR="00974438">
        <w:fldChar w:fldCharType="separate"/>
      </w:r>
      <w:r>
        <w:rPr>
          <w:rFonts w:ascii="Times New Roman" w:eastAsia="Times New Roman" w:hAnsi="Times New Roman" w:cs="Times New Roman"/>
          <w:color w:val="000000"/>
          <w:sz w:val="24"/>
          <w:szCs w:val="24"/>
        </w:rPr>
        <w:t>(Blake and Woodwick 1971; Blake and Arnofsky 1999)</w:t>
      </w:r>
      <w:r w:rsidR="00974438">
        <w:rPr>
          <w:rFonts w:ascii="Times New Roman" w:eastAsia="Times New Roman" w:hAnsi="Times New Roman" w:cs="Times New Roman"/>
          <w:color w:val="000000"/>
          <w:sz w:val="24"/>
          <w:szCs w:val="24"/>
        </w:rPr>
        <w:fldChar w:fldCharType="end"/>
      </w:r>
      <w:r>
        <w:rPr>
          <w:rFonts w:ascii="Times New Roman" w:eastAsia="Times New Roman" w:hAnsi="Times New Roman" w:cs="Times New Roman"/>
          <w:color w:val="000000"/>
          <w:sz w:val="24"/>
          <w:szCs w:val="24"/>
        </w:rPr>
        <w:t xml:space="preserve">. This potential for a long larval stage, particularly in colder climates, may allow for long dispersal distances </w:t>
      </w:r>
      <w:r w:rsidR="00974438">
        <w:fldChar w:fldCharType="begin"/>
      </w:r>
      <w:r w:rsidR="00974438">
        <w:instrText xml:space="preserve"> HYPERLINK "https://paperpile.com/c/RcvCBz/F2RV" \h </w:instrText>
      </w:r>
      <w:r w:rsidR="00974438">
        <w:fldChar w:fldCharType="separate"/>
      </w:r>
      <w:r>
        <w:rPr>
          <w:rFonts w:ascii="Times New Roman" w:eastAsia="Times New Roman" w:hAnsi="Times New Roman" w:cs="Times New Roman"/>
          <w:color w:val="000000"/>
          <w:sz w:val="24"/>
          <w:szCs w:val="24"/>
        </w:rPr>
        <w:t>(Simon and Sato-Okoshi 2015)</w:t>
      </w:r>
      <w:r w:rsidR="00974438">
        <w:rPr>
          <w:rFonts w:ascii="Times New Roman" w:eastAsia="Times New Roman" w:hAnsi="Times New Roman" w:cs="Times New Roman"/>
          <w:color w:val="000000"/>
          <w:sz w:val="24"/>
          <w:szCs w:val="24"/>
        </w:rPr>
        <w:fldChar w:fldCharType="end"/>
      </w:r>
      <w:r>
        <w:rPr>
          <w:rFonts w:ascii="Times New Roman" w:eastAsia="Times New Roman" w:hAnsi="Times New Roman" w:cs="Times New Roman"/>
          <w:color w:val="000000"/>
          <w:sz w:val="24"/>
          <w:szCs w:val="24"/>
        </w:rPr>
        <w:t xml:space="preserve">. Additionally, in some instances, early hatched larvae can feed on underdeveloped eggs (“nurse eggs”), and complete development in the burrow </w:t>
      </w:r>
      <w:r w:rsidR="00974438">
        <w:fldChar w:fldCharType="begin"/>
      </w:r>
      <w:r w:rsidR="00974438">
        <w:instrText xml:space="preserve"> HYPERLINK "https://paperpile.com/c/RcvCBz/b4caa" \h </w:instrText>
      </w:r>
      <w:r w:rsidR="00974438">
        <w:fldChar w:fldCharType="separate"/>
      </w:r>
      <w:r>
        <w:rPr>
          <w:rFonts w:ascii="Times New Roman" w:eastAsia="Times New Roman" w:hAnsi="Times New Roman" w:cs="Times New Roman"/>
          <w:color w:val="000000"/>
          <w:sz w:val="24"/>
          <w:szCs w:val="24"/>
        </w:rPr>
        <w:t>(Haigler 1969)</w:t>
      </w:r>
      <w:r w:rsidR="00974438">
        <w:rPr>
          <w:rFonts w:ascii="Times New Roman" w:eastAsia="Times New Roman" w:hAnsi="Times New Roman" w:cs="Times New Roman"/>
          <w:color w:val="000000"/>
          <w:sz w:val="24"/>
          <w:szCs w:val="24"/>
        </w:rPr>
        <w:fldChar w:fldCharType="end"/>
      </w:r>
      <w:r>
        <w:rPr>
          <w:rFonts w:ascii="Times New Roman" w:eastAsia="Times New Roman" w:hAnsi="Times New Roman" w:cs="Times New Roman"/>
          <w:color w:val="000000"/>
          <w:sz w:val="24"/>
          <w:szCs w:val="24"/>
        </w:rPr>
        <w:t xml:space="preserve">. This could result in an individual host’s parasitic burden compounding over time due to high rates of autoinfection. </w:t>
      </w:r>
    </w:p>
    <w:p w14:paraId="2C22137B" w14:textId="77777777" w:rsidR="00055D5F" w:rsidRDefault="00055D5F" w:rsidP="00055D5F">
      <w:pPr>
        <w:pBdr>
          <w:top w:val="nil"/>
          <w:left w:val="nil"/>
          <w:bottom w:val="nil"/>
          <w:right w:val="nil"/>
          <w:between w:val="nil"/>
        </w:pBdr>
        <w:spacing w:line="480" w:lineRule="auto"/>
        <w:rPr>
          <w:ins w:id="156" w:author="Laura H Spencer" w:date="2019-09-29T10:21:00Z"/>
          <w:rFonts w:ascii="Times New Roman" w:eastAsia="Times New Roman" w:hAnsi="Times New Roman" w:cs="Times New Roman"/>
          <w:b/>
          <w:smallCaps/>
          <w:color w:val="000000"/>
          <w:sz w:val="24"/>
          <w:szCs w:val="24"/>
        </w:rPr>
      </w:pPr>
    </w:p>
    <w:p w14:paraId="2E498BAD" w14:textId="77777777" w:rsidR="00755762" w:rsidRDefault="00055D5F" w:rsidP="00055D5F">
      <w:pPr>
        <w:pBdr>
          <w:top w:val="nil"/>
          <w:left w:val="nil"/>
          <w:bottom w:val="nil"/>
          <w:right w:val="nil"/>
          <w:between w:val="nil"/>
        </w:pBdr>
        <w:spacing w:line="480" w:lineRule="auto"/>
        <w:rPr>
          <w:rFonts w:ascii="Times New Roman" w:eastAsia="Times New Roman" w:hAnsi="Times New Roman" w:cs="Times New Roman"/>
          <w:b/>
          <w:smallCaps/>
          <w:color w:val="000000"/>
          <w:sz w:val="24"/>
          <w:szCs w:val="24"/>
        </w:rPr>
      </w:pPr>
      <w:ins w:id="157" w:author="Laura H Spencer" w:date="2019-09-29T10:21:00Z">
        <w:r>
          <w:rPr>
            <w:rFonts w:ascii="Times New Roman" w:eastAsia="Times New Roman" w:hAnsi="Times New Roman" w:cs="Times New Roman"/>
            <w:b/>
            <w:smallCaps/>
            <w:color w:val="000000"/>
            <w:sz w:val="24"/>
            <w:szCs w:val="24"/>
          </w:rPr>
          <w:t xml:space="preserve">Recent identification in Washington State  </w:t>
        </w:r>
      </w:ins>
    </w:p>
    <w:p w14:paraId="325215AC" w14:textId="4919ABA0" w:rsidR="00055D5F" w:rsidRPr="00DE28CF" w:rsidRDefault="00055D5F" w:rsidP="00055D5F">
      <w:pPr>
        <w:pBdr>
          <w:top w:val="nil"/>
          <w:left w:val="nil"/>
          <w:bottom w:val="nil"/>
          <w:right w:val="nil"/>
          <w:between w:val="nil"/>
        </w:pBdr>
        <w:spacing w:line="480" w:lineRule="auto"/>
        <w:rPr>
          <w:ins w:id="158" w:author="Laura H Spencer" w:date="2019-09-29T10:21:00Z"/>
          <w:rFonts w:ascii="Times New Roman" w:eastAsia="Times New Roman" w:hAnsi="Times New Roman" w:cs="Times New Roman"/>
          <w:color w:val="000000"/>
          <w:sz w:val="24"/>
          <w:szCs w:val="24"/>
        </w:rPr>
      </w:pPr>
      <w:ins w:id="159" w:author="Laura H Spencer" w:date="2019-09-29T10:21:00Z">
        <w:r w:rsidRPr="00970C6C">
          <w:rPr>
            <w:rFonts w:ascii="Times New Roman" w:eastAsia="Times New Roman" w:hAnsi="Times New Roman" w:cs="Times New Roman"/>
            <w:color w:val="000000"/>
            <w:sz w:val="24"/>
            <w:szCs w:val="24"/>
            <w:lang w:val="en-US"/>
          </w:rPr>
          <w:t xml:space="preserve">Historically, Washington </w:t>
        </w:r>
        <w:r>
          <w:rPr>
            <w:rFonts w:ascii="Times New Roman" w:eastAsia="Times New Roman" w:hAnsi="Times New Roman" w:cs="Times New Roman"/>
            <w:color w:val="000000"/>
            <w:sz w:val="24"/>
            <w:szCs w:val="24"/>
            <w:lang w:val="en-US"/>
          </w:rPr>
          <w:t>shellfish farmers</w:t>
        </w:r>
        <w:r w:rsidRPr="00970C6C">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lang w:val="en-US"/>
          </w:rPr>
          <w:t>have not encountered</w:t>
        </w:r>
        <w:r w:rsidRPr="00970C6C">
          <w:rPr>
            <w:rFonts w:ascii="Times New Roman" w:eastAsia="Times New Roman" w:hAnsi="Times New Roman" w:cs="Times New Roman"/>
            <w:color w:val="000000"/>
            <w:sz w:val="24"/>
            <w:szCs w:val="24"/>
            <w:lang w:val="en-US"/>
          </w:rPr>
          <w:t xml:space="preserve"> shell-boring </w:t>
        </w:r>
        <w:r w:rsidRPr="00970C6C">
          <w:rPr>
            <w:rFonts w:ascii="Times New Roman" w:eastAsia="Times New Roman" w:hAnsi="Times New Roman" w:cs="Times New Roman"/>
            <w:i/>
            <w:iCs/>
            <w:color w:val="000000"/>
            <w:sz w:val="24"/>
            <w:szCs w:val="24"/>
            <w:lang w:val="en-US"/>
          </w:rPr>
          <w:t>Polydora</w:t>
        </w:r>
        <w:r>
          <w:rPr>
            <w:rFonts w:ascii="Times New Roman" w:eastAsia="Times New Roman" w:hAnsi="Times New Roman" w:cs="Times New Roman"/>
            <w:color w:val="000000"/>
            <w:sz w:val="24"/>
            <w:szCs w:val="24"/>
            <w:lang w:val="en-US"/>
          </w:rPr>
          <w:t xml:space="preserve"> on their farms, </w:t>
        </w:r>
      </w:ins>
      <w:r w:rsidR="00491412">
        <w:rPr>
          <w:rFonts w:ascii="Times New Roman" w:eastAsia="Times New Roman" w:hAnsi="Times New Roman" w:cs="Times New Roman"/>
          <w:color w:val="000000"/>
          <w:sz w:val="24"/>
          <w:szCs w:val="24"/>
          <w:lang w:val="en-US"/>
        </w:rPr>
        <w:t>and</w:t>
      </w:r>
      <w:ins w:id="160" w:author="Laura H Spencer" w:date="2019-09-29T10:21:00Z">
        <w:r>
          <w:rPr>
            <w:rFonts w:ascii="Times New Roman" w:eastAsia="Times New Roman" w:hAnsi="Times New Roman" w:cs="Times New Roman"/>
            <w:color w:val="000000"/>
            <w:sz w:val="24"/>
            <w:szCs w:val="24"/>
            <w:lang w:val="en-US"/>
          </w:rPr>
          <w:t xml:space="preserve"> there were no species documented in the state. Related Spionid polychaetes have been present, such as </w:t>
        </w:r>
        <w:r w:rsidRPr="00DE28CF">
          <w:rPr>
            <w:rFonts w:ascii="Times New Roman" w:eastAsia="Times New Roman" w:hAnsi="Times New Roman" w:cs="Times New Roman"/>
            <w:i/>
            <w:color w:val="000000"/>
            <w:sz w:val="24"/>
            <w:szCs w:val="24"/>
            <w:lang w:val="en-US"/>
          </w:rPr>
          <w:t>P</w:t>
        </w:r>
        <w:r>
          <w:rPr>
            <w:rFonts w:ascii="Times New Roman" w:eastAsia="Times New Roman" w:hAnsi="Times New Roman" w:cs="Times New Roman"/>
            <w:i/>
            <w:color w:val="000000"/>
            <w:sz w:val="24"/>
            <w:szCs w:val="24"/>
            <w:lang w:val="en-US"/>
          </w:rPr>
          <w:t xml:space="preserve">olydora </w:t>
        </w:r>
        <w:r w:rsidRPr="00DE28CF">
          <w:rPr>
            <w:rFonts w:ascii="Times New Roman" w:eastAsia="Times New Roman" w:hAnsi="Times New Roman" w:cs="Times New Roman"/>
            <w:i/>
            <w:color w:val="000000"/>
            <w:sz w:val="24"/>
            <w:szCs w:val="24"/>
            <w:lang w:val="en-US"/>
          </w:rPr>
          <w:t>cornuta</w:t>
        </w:r>
        <w:r>
          <w:rPr>
            <w:rFonts w:ascii="Times New Roman" w:eastAsia="Times New Roman" w:hAnsi="Times New Roman" w:cs="Times New Roman"/>
            <w:i/>
            <w:color w:val="000000"/>
            <w:sz w:val="24"/>
            <w:szCs w:val="24"/>
            <w:lang w:val="en-US"/>
          </w:rPr>
          <w:t xml:space="preserve"> </w:t>
        </w:r>
        <w:r>
          <w:rPr>
            <w:rFonts w:ascii="Times New Roman" w:eastAsia="Times New Roman" w:hAnsi="Times New Roman" w:cs="Times New Roman"/>
            <w:color w:val="000000"/>
            <w:sz w:val="24"/>
            <w:szCs w:val="24"/>
            <w:lang w:val="en-US"/>
          </w:rPr>
          <w:t xml:space="preserve">(Fermer &amp; Jumars 1999), </w:t>
        </w:r>
        <w:r w:rsidRPr="00DE28CF">
          <w:rPr>
            <w:rFonts w:ascii="Times New Roman" w:eastAsia="Times New Roman" w:hAnsi="Times New Roman" w:cs="Times New Roman"/>
            <w:i/>
            <w:color w:val="000000"/>
            <w:sz w:val="24"/>
            <w:szCs w:val="24"/>
            <w:lang w:val="en-US"/>
          </w:rPr>
          <w:t>Pseudopolydora</w:t>
        </w:r>
        <w:r>
          <w:rPr>
            <w:rFonts w:ascii="Times New Roman" w:eastAsia="Times New Roman" w:hAnsi="Times New Roman" w:cs="Times New Roman"/>
            <w:color w:val="000000"/>
            <w:sz w:val="24"/>
            <w:szCs w:val="24"/>
            <w:lang w:val="en-US"/>
          </w:rPr>
          <w:t xml:space="preserve"> spp. (</w:t>
        </w:r>
        <w:r>
          <w:rPr>
            <w:rFonts w:ascii="Times New Roman" w:eastAsia="Times New Roman" w:hAnsi="Times New Roman" w:cs="Times New Roman"/>
            <w:i/>
            <w:color w:val="000000"/>
            <w:sz w:val="24"/>
            <w:szCs w:val="24"/>
            <w:lang w:val="en-US"/>
          </w:rPr>
          <w:t xml:space="preserve">e.g. </w:t>
        </w:r>
        <w:r>
          <w:rPr>
            <w:rFonts w:ascii="Times New Roman" w:eastAsia="Times New Roman" w:hAnsi="Times New Roman" w:cs="Times New Roman"/>
            <w:color w:val="000000"/>
            <w:sz w:val="24"/>
            <w:szCs w:val="24"/>
            <w:lang w:val="en-US"/>
          </w:rPr>
          <w:t xml:space="preserve">Woodin 1984), and </w:t>
        </w:r>
        <w:r w:rsidRPr="00DE28CF">
          <w:rPr>
            <w:rFonts w:ascii="Times New Roman" w:eastAsia="Times New Roman" w:hAnsi="Times New Roman" w:cs="Times New Roman"/>
            <w:i/>
            <w:color w:val="000000"/>
            <w:sz w:val="24"/>
            <w:szCs w:val="24"/>
            <w:lang w:val="en-US"/>
          </w:rPr>
          <w:t>Boccardia proboscidea</w:t>
        </w:r>
        <w:r>
          <w:rPr>
            <w:rFonts w:ascii="Times New Roman" w:eastAsia="Times New Roman" w:hAnsi="Times New Roman" w:cs="Times New Roman"/>
            <w:color w:val="000000"/>
            <w:sz w:val="24"/>
            <w:szCs w:val="24"/>
            <w:lang w:val="en-US"/>
          </w:rPr>
          <w:t xml:space="preserve"> (Hartman 1940, Oyarzun et al. 2011). These are primarily benthic species, and while they can occupy mud deposits within oyster shell crevices, they do not burrow and therefore do not cause a damaging blister. </w:t>
        </w:r>
      </w:ins>
    </w:p>
    <w:p w14:paraId="121645F9" w14:textId="6987A252" w:rsidR="00055D5F" w:rsidRDefault="00055D5F" w:rsidP="00055D5F">
      <w:pPr>
        <w:pBdr>
          <w:top w:val="nil"/>
          <w:left w:val="nil"/>
          <w:bottom w:val="nil"/>
          <w:right w:val="nil"/>
          <w:between w:val="nil"/>
        </w:pBdr>
        <w:spacing w:line="480" w:lineRule="auto"/>
        <w:ind w:firstLine="720"/>
        <w:rPr>
          <w:ins w:id="161" w:author="Laura H Spencer" w:date="2019-09-29T10:21:00Z"/>
          <w:rFonts w:ascii="Times New Roman" w:eastAsia="Times New Roman" w:hAnsi="Times New Roman" w:cs="Times New Roman"/>
          <w:color w:val="000000"/>
          <w:sz w:val="24"/>
          <w:szCs w:val="24"/>
          <w:lang w:val="en-US"/>
        </w:rPr>
      </w:pPr>
      <w:ins w:id="162" w:author="Laura H Spencer" w:date="2019-09-29T10:21:00Z">
        <w:r>
          <w:rPr>
            <w:rFonts w:ascii="Times New Roman" w:eastAsia="Times New Roman" w:hAnsi="Times New Roman" w:cs="Times New Roman"/>
            <w:color w:val="000000"/>
            <w:sz w:val="24"/>
            <w:szCs w:val="24"/>
            <w:lang w:val="en-US"/>
          </w:rPr>
          <w:lastRenderedPageBreak/>
          <w:t xml:space="preserve">In </w:t>
        </w:r>
        <w:r w:rsidRPr="004E2144">
          <w:rPr>
            <w:rFonts w:ascii="Times New Roman" w:eastAsia="Times New Roman" w:hAnsi="Times New Roman" w:cs="Times New Roman"/>
            <w:color w:val="000000"/>
            <w:sz w:val="24"/>
            <w:szCs w:val="24"/>
            <w:highlight w:val="yellow"/>
            <w:lang w:val="en-US"/>
          </w:rPr>
          <w:t>201</w:t>
        </w:r>
        <w:commentRangeStart w:id="163"/>
        <w:r w:rsidRPr="004E2144">
          <w:rPr>
            <w:rFonts w:ascii="Times New Roman" w:eastAsia="Times New Roman" w:hAnsi="Times New Roman" w:cs="Times New Roman"/>
            <w:color w:val="000000"/>
            <w:sz w:val="24"/>
            <w:szCs w:val="24"/>
            <w:highlight w:val="yellow"/>
            <w:lang w:val="en-US"/>
          </w:rPr>
          <w:t>?</w:t>
        </w:r>
        <w:commentRangeEnd w:id="163"/>
        <w:r w:rsidRPr="004E2144">
          <w:rPr>
            <w:rStyle w:val="CommentReference"/>
            <w:highlight w:val="yellow"/>
          </w:rPr>
          <w:commentReference w:id="163"/>
        </w:r>
        <w:r>
          <w:rPr>
            <w:rFonts w:ascii="Times New Roman" w:eastAsia="Times New Roman" w:hAnsi="Times New Roman" w:cs="Times New Roman"/>
            <w:color w:val="000000"/>
            <w:sz w:val="24"/>
            <w:szCs w:val="24"/>
            <w:lang w:val="en-US"/>
          </w:rPr>
          <w:t xml:space="preserve"> mud worm blisters were first noticed in cultured Pacific oysters from southern Puget Sound, which triggered a preliminary survey. Martinelli </w:t>
        </w:r>
        <w:r w:rsidRPr="00DE28CF">
          <w:rPr>
            <w:rFonts w:ascii="Times New Roman" w:eastAsia="Times New Roman" w:hAnsi="Times New Roman" w:cs="Times New Roman"/>
            <w:i/>
            <w:color w:val="000000"/>
            <w:sz w:val="24"/>
            <w:szCs w:val="24"/>
            <w:lang w:val="en-US"/>
          </w:rPr>
          <w:t>et al.</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i/>
            <w:color w:val="000000"/>
            <w:sz w:val="24"/>
            <w:szCs w:val="24"/>
            <w:lang w:val="en-US"/>
          </w:rPr>
          <w:t>in review)</w:t>
        </w:r>
        <w:r>
          <w:rPr>
            <w:rFonts w:ascii="Times New Roman" w:eastAsia="Times New Roman" w:hAnsi="Times New Roman" w:cs="Times New Roman"/>
            <w:color w:val="000000"/>
            <w:sz w:val="24"/>
            <w:szCs w:val="24"/>
            <w:lang w:val="en-US"/>
          </w:rPr>
          <w:t xml:space="preserve"> sampled commercially</w:t>
        </w:r>
        <w:r w:rsidRPr="0048145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lang w:val="en-US"/>
          </w:rPr>
          <w:t xml:space="preserve">produced Pacific oysters from Totten Inlet and Oakland Bay (Figure </w:t>
        </w:r>
      </w:ins>
      <w:r w:rsidR="004E2144">
        <w:rPr>
          <w:rFonts w:ascii="Times New Roman" w:eastAsia="Times New Roman" w:hAnsi="Times New Roman" w:cs="Times New Roman"/>
          <w:color w:val="000000"/>
          <w:sz w:val="24"/>
          <w:szCs w:val="24"/>
          <w:lang w:val="en-US"/>
        </w:rPr>
        <w:t>1</w:t>
      </w:r>
      <w:ins w:id="164" w:author="Laura H Spencer" w:date="2019-09-29T10:21:00Z">
        <w:r>
          <w:rPr>
            <w:rFonts w:ascii="Times New Roman" w:eastAsia="Times New Roman" w:hAnsi="Times New Roman" w:cs="Times New Roman"/>
            <w:color w:val="000000"/>
            <w:sz w:val="24"/>
            <w:szCs w:val="24"/>
            <w:lang w:val="en-US"/>
          </w:rPr>
          <w:t>). Across both sites, 41% of oysters were infected with a shell-boring worm</w:t>
        </w:r>
      </w:ins>
      <w:r w:rsidR="004E2144">
        <w:rPr>
          <w:rFonts w:ascii="Times New Roman" w:eastAsia="Times New Roman" w:hAnsi="Times New Roman" w:cs="Times New Roman"/>
          <w:color w:val="000000"/>
          <w:sz w:val="24"/>
          <w:szCs w:val="24"/>
          <w:lang w:val="en-US"/>
        </w:rPr>
        <w:t xml:space="preserve"> (53% of Oakland Bay oysters, 34% of Totten Inlet oysters)</w:t>
      </w:r>
      <w:ins w:id="165" w:author="Laura H Spencer" w:date="2019-09-29T10:21:00Z">
        <w:r>
          <w:rPr>
            <w:rFonts w:ascii="Times New Roman" w:eastAsia="Times New Roman" w:hAnsi="Times New Roman" w:cs="Times New Roman"/>
            <w:color w:val="000000"/>
            <w:sz w:val="24"/>
            <w:szCs w:val="24"/>
            <w:lang w:val="en-US"/>
          </w:rPr>
          <w:t xml:space="preserve"> (Martinelli </w:t>
        </w:r>
        <w:r w:rsidRPr="00DE28CF">
          <w:rPr>
            <w:rFonts w:ascii="Times New Roman" w:eastAsia="Times New Roman" w:hAnsi="Times New Roman" w:cs="Times New Roman"/>
            <w:i/>
            <w:color w:val="000000"/>
            <w:sz w:val="24"/>
            <w:szCs w:val="24"/>
            <w:lang w:val="en-US"/>
          </w:rPr>
          <w:t>et al.</w:t>
        </w:r>
        <w:r>
          <w:rPr>
            <w:rFonts w:ascii="Times New Roman" w:eastAsia="Times New Roman" w:hAnsi="Times New Roman" w:cs="Times New Roman"/>
            <w:color w:val="000000"/>
            <w:sz w:val="24"/>
            <w:szCs w:val="24"/>
            <w:lang w:val="en-US"/>
          </w:rPr>
          <w:t xml:space="preserve"> in review). The worm species was identified </w:t>
        </w:r>
      </w:ins>
      <w:r w:rsidR="004E2144">
        <w:rPr>
          <w:rFonts w:ascii="Times New Roman" w:eastAsia="Times New Roman" w:hAnsi="Times New Roman" w:cs="Times New Roman"/>
          <w:color w:val="000000"/>
          <w:sz w:val="24"/>
          <w:szCs w:val="24"/>
          <w:lang w:val="en-US"/>
        </w:rPr>
        <w:t xml:space="preserve">using both </w:t>
      </w:r>
      <w:ins w:id="166" w:author="Laura H Spencer" w:date="2019-09-29T10:21:00Z">
        <w:r>
          <w:rPr>
            <w:rFonts w:ascii="Times New Roman" w:eastAsia="Times New Roman" w:hAnsi="Times New Roman" w:cs="Times New Roman"/>
            <w:color w:val="000000"/>
            <w:sz w:val="24"/>
            <w:szCs w:val="24"/>
            <w:lang w:val="en-US"/>
          </w:rPr>
          <w:t>morphometrics</w:t>
        </w:r>
      </w:ins>
      <w:r w:rsidR="004E2144">
        <w:rPr>
          <w:rFonts w:ascii="Times New Roman" w:eastAsia="Times New Roman" w:hAnsi="Times New Roman" w:cs="Times New Roman"/>
          <w:color w:val="000000"/>
          <w:sz w:val="24"/>
          <w:szCs w:val="24"/>
          <w:lang w:val="en-US"/>
        </w:rPr>
        <w:t xml:space="preserve"> (from scanning electron microscope images), </w:t>
      </w:r>
      <w:ins w:id="167" w:author="Laura H Spencer" w:date="2019-09-29T10:21:00Z">
        <w:r>
          <w:rPr>
            <w:rFonts w:ascii="Times New Roman" w:eastAsia="Times New Roman" w:hAnsi="Times New Roman" w:cs="Times New Roman"/>
            <w:color w:val="000000"/>
            <w:sz w:val="24"/>
            <w:szCs w:val="24"/>
            <w:lang w:val="en-US"/>
          </w:rPr>
          <w:t>and phylogenetics (</w:t>
        </w:r>
      </w:ins>
      <w:r w:rsidR="004E2144">
        <w:rPr>
          <w:rFonts w:ascii="Times New Roman" w:eastAsia="Times New Roman" w:hAnsi="Times New Roman" w:cs="Times New Roman"/>
          <w:color w:val="000000"/>
          <w:sz w:val="24"/>
          <w:szCs w:val="24"/>
          <w:lang w:val="en-US"/>
        </w:rPr>
        <w:t xml:space="preserve">assigning </w:t>
      </w:r>
      <w:ins w:id="168" w:author="Laura H Spencer" w:date="2019-09-29T10:21:00Z">
        <w:r>
          <w:rPr>
            <w:rFonts w:ascii="Times New Roman" w:eastAsia="Times New Roman" w:hAnsi="Times New Roman" w:cs="Times New Roman"/>
            <w:color w:val="000000"/>
            <w:sz w:val="24"/>
            <w:szCs w:val="24"/>
            <w:lang w:val="en-US"/>
          </w:rPr>
          <w:t>18s rRNA &amp; mttCOI</w:t>
        </w:r>
      </w:ins>
      <w:r w:rsidR="004E2144">
        <w:rPr>
          <w:rFonts w:ascii="Times New Roman" w:eastAsia="Times New Roman" w:hAnsi="Times New Roman" w:cs="Times New Roman"/>
          <w:color w:val="000000"/>
          <w:sz w:val="24"/>
          <w:szCs w:val="24"/>
          <w:lang w:val="en-US"/>
        </w:rPr>
        <w:t xml:space="preserve"> sequences against published </w:t>
      </w:r>
      <w:r w:rsidR="004E2144" w:rsidRPr="004E2144">
        <w:rPr>
          <w:rFonts w:ascii="Times New Roman" w:eastAsia="Times New Roman" w:hAnsi="Times New Roman" w:cs="Times New Roman"/>
          <w:i/>
          <w:color w:val="000000"/>
          <w:sz w:val="24"/>
          <w:szCs w:val="24"/>
          <w:lang w:val="en-US"/>
        </w:rPr>
        <w:t>Polydora</w:t>
      </w:r>
      <w:r w:rsidR="004E2144">
        <w:rPr>
          <w:rFonts w:ascii="Times New Roman" w:eastAsia="Times New Roman" w:hAnsi="Times New Roman" w:cs="Times New Roman"/>
          <w:color w:val="000000"/>
          <w:sz w:val="24"/>
          <w:szCs w:val="24"/>
          <w:lang w:val="en-US"/>
        </w:rPr>
        <w:t xml:space="preserve"> sequences).</w:t>
      </w:r>
      <w:ins w:id="169" w:author="Laura H Spencer" w:date="2019-09-29T10:21:00Z">
        <w:r>
          <w:rPr>
            <w:rFonts w:ascii="Times New Roman" w:eastAsia="Times New Roman" w:hAnsi="Times New Roman" w:cs="Times New Roman"/>
            <w:color w:val="000000"/>
            <w:sz w:val="24"/>
            <w:szCs w:val="24"/>
            <w:lang w:val="en-US"/>
          </w:rPr>
          <w:t xml:space="preserve"> Some of the worms collected from both oyster sources were positively identified as </w:t>
        </w:r>
        <w:r w:rsidRPr="00DE28CF">
          <w:rPr>
            <w:rFonts w:ascii="Times New Roman" w:eastAsia="Times New Roman" w:hAnsi="Times New Roman" w:cs="Times New Roman"/>
            <w:i/>
            <w:color w:val="000000"/>
            <w:sz w:val="24"/>
            <w:szCs w:val="24"/>
            <w:lang w:val="en-US"/>
          </w:rPr>
          <w:t>P. websteri</w:t>
        </w:r>
        <w:r>
          <w:rPr>
            <w:rFonts w:ascii="Times New Roman" w:eastAsia="Times New Roman" w:hAnsi="Times New Roman" w:cs="Times New Roman"/>
            <w:color w:val="000000"/>
            <w:sz w:val="24"/>
            <w:szCs w:val="24"/>
            <w:lang w:val="en-US"/>
          </w:rPr>
          <w:t xml:space="preserve">, </w:t>
        </w:r>
      </w:ins>
      <w:r w:rsidR="004E2144">
        <w:rPr>
          <w:rFonts w:ascii="Times New Roman" w:eastAsia="Times New Roman" w:hAnsi="Times New Roman" w:cs="Times New Roman"/>
          <w:color w:val="000000"/>
          <w:sz w:val="24"/>
          <w:szCs w:val="24"/>
          <w:lang w:val="en-US"/>
        </w:rPr>
        <w:t xml:space="preserve">and others were determined to be cryptogenic species </w:t>
      </w:r>
      <w:ins w:id="170" w:author="Laura H Spencer" w:date="2019-09-29T10:21:00Z">
        <w:r w:rsidR="004E2144">
          <w:rPr>
            <w:rFonts w:ascii="Times New Roman" w:eastAsia="Times New Roman" w:hAnsi="Times New Roman" w:cs="Times New Roman"/>
            <w:color w:val="000000"/>
            <w:sz w:val="24"/>
            <w:szCs w:val="24"/>
            <w:lang w:val="en-US"/>
          </w:rPr>
          <w:t xml:space="preserve">(phylogenetic trees from Martinelli </w:t>
        </w:r>
        <w:r w:rsidR="004E2144" w:rsidRPr="00DE28CF">
          <w:rPr>
            <w:rFonts w:ascii="Times New Roman" w:eastAsia="Times New Roman" w:hAnsi="Times New Roman" w:cs="Times New Roman"/>
            <w:i/>
            <w:color w:val="000000"/>
            <w:sz w:val="24"/>
            <w:szCs w:val="24"/>
            <w:lang w:val="en-US"/>
          </w:rPr>
          <w:t>et al</w:t>
        </w:r>
        <w:r w:rsidR="004E2144">
          <w:rPr>
            <w:rFonts w:ascii="Times New Roman" w:eastAsia="Times New Roman" w:hAnsi="Times New Roman" w:cs="Times New Roman"/>
            <w:color w:val="000000"/>
            <w:sz w:val="24"/>
            <w:szCs w:val="24"/>
            <w:lang w:val="en-US"/>
          </w:rPr>
          <w:t xml:space="preserve">. </w:t>
        </w:r>
        <w:r w:rsidR="004E2144" w:rsidRPr="00DE28CF">
          <w:rPr>
            <w:rFonts w:ascii="Times New Roman" w:eastAsia="Times New Roman" w:hAnsi="Times New Roman" w:cs="Times New Roman"/>
            <w:i/>
            <w:color w:val="000000"/>
            <w:sz w:val="24"/>
            <w:szCs w:val="24"/>
            <w:lang w:val="en-US"/>
          </w:rPr>
          <w:t>in review</w:t>
        </w:r>
        <w:r w:rsidR="004E2144">
          <w:rPr>
            <w:rFonts w:ascii="Times New Roman" w:eastAsia="Times New Roman" w:hAnsi="Times New Roman" w:cs="Times New Roman"/>
            <w:color w:val="000000"/>
            <w:sz w:val="24"/>
            <w:szCs w:val="24"/>
            <w:lang w:val="en-US"/>
          </w:rPr>
          <w:t xml:space="preserve"> are reproduced in Figu</w:t>
        </w:r>
      </w:ins>
      <w:r w:rsidR="004E2144">
        <w:rPr>
          <w:rFonts w:ascii="Times New Roman" w:eastAsia="Times New Roman" w:hAnsi="Times New Roman" w:cs="Times New Roman"/>
          <w:color w:val="000000"/>
          <w:sz w:val="24"/>
          <w:szCs w:val="24"/>
          <w:lang w:val="en-US"/>
        </w:rPr>
        <w:t>es 4 &amp; 5</w:t>
      </w:r>
      <w:ins w:id="171" w:author="Laura H Spencer" w:date="2019-09-29T10:21:00Z">
        <w:r w:rsidR="004E2144">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 xml:space="preserve">. </w:t>
        </w:r>
      </w:ins>
    </w:p>
    <w:p w14:paraId="7B8716CD" w14:textId="3C2566E2" w:rsidR="00055D5F" w:rsidRDefault="00055D5F" w:rsidP="00055D5F">
      <w:pPr>
        <w:pBdr>
          <w:top w:val="nil"/>
          <w:left w:val="nil"/>
          <w:bottom w:val="nil"/>
          <w:right w:val="nil"/>
          <w:between w:val="nil"/>
        </w:pBdr>
        <w:spacing w:line="480" w:lineRule="auto"/>
        <w:ind w:firstLine="720"/>
        <w:rPr>
          <w:ins w:id="172" w:author="Laura H Spencer" w:date="2019-09-29T10:21:00Z"/>
          <w:rFonts w:ascii="Times New Roman" w:eastAsia="Times New Roman" w:hAnsi="Times New Roman" w:cs="Times New Roman"/>
          <w:color w:val="000000"/>
          <w:sz w:val="24"/>
          <w:szCs w:val="24"/>
          <w:lang w:val="en-US"/>
        </w:rPr>
      </w:pPr>
      <w:ins w:id="173" w:author="Laura H Spencer" w:date="2019-09-29T10:21:00Z">
        <w:r w:rsidRPr="00970C6C">
          <w:rPr>
            <w:rFonts w:ascii="Times New Roman" w:eastAsia="Times New Roman" w:hAnsi="Times New Roman" w:cs="Times New Roman"/>
            <w:color w:val="000000"/>
            <w:sz w:val="24"/>
            <w:szCs w:val="24"/>
            <w:lang w:val="en-US"/>
          </w:rPr>
          <w:t xml:space="preserve">Whether </w:t>
        </w:r>
        <w:r w:rsidRPr="00970C6C">
          <w:rPr>
            <w:rFonts w:ascii="Times New Roman" w:eastAsia="Times New Roman" w:hAnsi="Times New Roman" w:cs="Times New Roman"/>
            <w:i/>
            <w:iCs/>
            <w:color w:val="000000"/>
            <w:sz w:val="24"/>
            <w:szCs w:val="24"/>
            <w:lang w:val="en-US"/>
          </w:rPr>
          <w:t xml:space="preserve">P. websteri </w:t>
        </w:r>
        <w:r w:rsidRPr="00970C6C">
          <w:rPr>
            <w:rFonts w:ascii="Times New Roman" w:eastAsia="Times New Roman" w:hAnsi="Times New Roman" w:cs="Times New Roman"/>
            <w:color w:val="000000"/>
            <w:sz w:val="24"/>
            <w:szCs w:val="24"/>
            <w:lang w:val="en-US"/>
          </w:rPr>
          <w:t>has been present but dormant, or recently introduced is unknown</w:t>
        </w:r>
        <w:r>
          <w:rPr>
            <w:rFonts w:ascii="Times New Roman" w:eastAsia="Times New Roman" w:hAnsi="Times New Roman" w:cs="Times New Roman"/>
            <w:color w:val="000000"/>
            <w:sz w:val="24"/>
            <w:szCs w:val="24"/>
            <w:lang w:val="en-US"/>
          </w:rPr>
          <w:t xml:space="preserve">. If the species was recently introduced, eradication may be possible (see </w:t>
        </w:r>
      </w:ins>
      <w:r w:rsidR="00320C04">
        <w:rPr>
          <w:rFonts w:ascii="Times New Roman" w:eastAsia="Times New Roman" w:hAnsi="Times New Roman" w:cs="Times New Roman"/>
          <w:color w:val="000000"/>
          <w:sz w:val="24"/>
          <w:szCs w:val="24"/>
          <w:lang w:val="en-US"/>
        </w:rPr>
        <w:t>Williams &amp; Grosholz, 2008</w:t>
      </w:r>
      <w:r w:rsidR="004E2144">
        <w:rPr>
          <w:rFonts w:ascii="Times New Roman" w:eastAsia="Times New Roman" w:hAnsi="Times New Roman" w:cs="Times New Roman"/>
          <w:color w:val="000000"/>
          <w:sz w:val="24"/>
          <w:szCs w:val="24"/>
          <w:lang w:val="en-US"/>
        </w:rPr>
        <w:t xml:space="preserve"> for </w:t>
      </w:r>
      <w:ins w:id="174" w:author="Laura H Spencer" w:date="2019-09-29T10:21:00Z">
        <w:r>
          <w:rPr>
            <w:rFonts w:ascii="Times New Roman" w:eastAsia="Times New Roman" w:hAnsi="Times New Roman" w:cs="Times New Roman"/>
            <w:color w:val="000000"/>
            <w:sz w:val="24"/>
            <w:szCs w:val="24"/>
            <w:lang w:val="en-US"/>
          </w:rPr>
          <w:t xml:space="preserve">examples of successful programs). If eradication of </w:t>
        </w:r>
        <w:r w:rsidRPr="00DE28CF">
          <w:rPr>
            <w:rFonts w:ascii="Times New Roman" w:eastAsia="Times New Roman" w:hAnsi="Times New Roman" w:cs="Times New Roman"/>
            <w:i/>
            <w:color w:val="000000"/>
            <w:sz w:val="24"/>
            <w:szCs w:val="24"/>
            <w:lang w:val="en-US"/>
          </w:rPr>
          <w:t>P. websteri</w:t>
        </w:r>
        <w:r>
          <w:rPr>
            <w:rFonts w:ascii="Times New Roman" w:eastAsia="Times New Roman" w:hAnsi="Times New Roman" w:cs="Times New Roman"/>
            <w:color w:val="000000"/>
            <w:sz w:val="24"/>
            <w:szCs w:val="24"/>
            <w:lang w:val="en-US"/>
          </w:rPr>
          <w:t xml:space="preserve"> is not possible</w:t>
        </w:r>
        <w:r w:rsidRPr="00DE28CF">
          <w:rPr>
            <w:rFonts w:ascii="Times New Roman" w:eastAsia="Times New Roman" w:hAnsi="Times New Roman" w:cs="Times New Roman"/>
            <w:color w:val="000000"/>
            <w:sz w:val="24"/>
            <w:szCs w:val="24"/>
            <w:lang w:val="en-US"/>
          </w:rPr>
          <w:t>,</w:t>
        </w:r>
        <w:r w:rsidRPr="00031553">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lang w:val="en-US"/>
          </w:rPr>
          <w:t>it could still be contained to a few Puget Sound basins</w:t>
        </w:r>
        <w:r w:rsidRPr="00DE28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lang w:val="en-US"/>
          </w:rPr>
          <w:t xml:space="preserve">through education, mitigation, and regulation </w:t>
        </w:r>
      </w:ins>
      <w:ins w:id="175" w:author="Laura H Spencer" w:date="2019-09-29T10:44:00Z">
        <w:r w:rsidR="00F7224F">
          <w:fldChar w:fldCharType="begin"/>
        </w:r>
        <w:r w:rsidR="00F7224F">
          <w:instrText xml:space="preserve"> HYPERLINK "https://paperpile.com/c/RcvCBz/pTz3+ly4P+Exfx" \h </w:instrText>
        </w:r>
        <w:r w:rsidR="00F7224F">
          <w:fldChar w:fldCharType="separate"/>
        </w:r>
        <w:r w:rsidR="00F7224F">
          <w:rPr>
            <w:rFonts w:ascii="Times New Roman" w:eastAsia="Times New Roman" w:hAnsi="Times New Roman" w:cs="Times New Roman"/>
            <w:color w:val="000000"/>
            <w:sz w:val="24"/>
            <w:szCs w:val="24"/>
          </w:rPr>
          <w:t>(Çinar 2013; Paladini et al. 2017)</w:t>
        </w:r>
        <w:r w:rsidR="00F7224F">
          <w:rPr>
            <w:rFonts w:ascii="Times New Roman" w:eastAsia="Times New Roman" w:hAnsi="Times New Roman" w:cs="Times New Roman"/>
            <w:color w:val="000000"/>
            <w:sz w:val="24"/>
            <w:szCs w:val="24"/>
          </w:rPr>
          <w:fldChar w:fldCharType="end"/>
        </w:r>
        <w:r w:rsidR="00F7224F">
          <w:rPr>
            <w:rFonts w:ascii="Times New Roman" w:eastAsia="Times New Roman" w:hAnsi="Times New Roman" w:cs="Times New Roman"/>
            <w:color w:val="000000"/>
            <w:sz w:val="24"/>
            <w:szCs w:val="24"/>
          </w:rPr>
          <w:t>.</w:t>
        </w:r>
      </w:ins>
      <w:ins w:id="176" w:author="Laura H Spencer" w:date="2019-09-29T10:21:00Z">
        <w:r>
          <w:rPr>
            <w:rFonts w:ascii="Times New Roman" w:eastAsia="Times New Roman" w:hAnsi="Times New Roman" w:cs="Times New Roman"/>
            <w:color w:val="000000"/>
            <w:sz w:val="24"/>
            <w:szCs w:val="24"/>
            <w:lang w:val="en-US"/>
          </w:rPr>
          <w:t xml:space="preserve"> If </w:t>
        </w:r>
        <w:r w:rsidRPr="00DE28CF">
          <w:rPr>
            <w:rFonts w:ascii="Times New Roman" w:eastAsia="Times New Roman" w:hAnsi="Times New Roman" w:cs="Times New Roman"/>
            <w:i/>
            <w:color w:val="000000"/>
            <w:sz w:val="24"/>
            <w:szCs w:val="24"/>
            <w:lang w:val="en-US"/>
          </w:rPr>
          <w:t>P. websteri</w:t>
        </w:r>
        <w:r>
          <w:rPr>
            <w:rFonts w:ascii="Times New Roman" w:eastAsia="Times New Roman" w:hAnsi="Times New Roman" w:cs="Times New Roman"/>
            <w:color w:val="000000"/>
            <w:sz w:val="24"/>
            <w:szCs w:val="24"/>
            <w:lang w:val="en-US"/>
          </w:rPr>
          <w:t xml:space="preserve"> has been present but dormant, the high </w:t>
        </w:r>
        <w:r w:rsidRPr="00970C6C">
          <w:rPr>
            <w:rFonts w:ascii="Times New Roman" w:eastAsia="Times New Roman" w:hAnsi="Times New Roman" w:cs="Times New Roman"/>
            <w:color w:val="000000"/>
            <w:sz w:val="24"/>
            <w:szCs w:val="24"/>
            <w:lang w:val="en-US"/>
          </w:rPr>
          <w:t xml:space="preserve">infestation intensity </w:t>
        </w:r>
        <w:r>
          <w:rPr>
            <w:rFonts w:ascii="Times New Roman" w:eastAsia="Times New Roman" w:hAnsi="Times New Roman" w:cs="Times New Roman"/>
            <w:color w:val="000000"/>
            <w:sz w:val="24"/>
            <w:szCs w:val="24"/>
            <w:lang w:val="en-US"/>
          </w:rPr>
          <w:t>reported by Martinelli et al. (</w:t>
        </w:r>
        <w:r w:rsidRPr="00DE28CF">
          <w:rPr>
            <w:rFonts w:ascii="Times New Roman" w:eastAsia="Times New Roman" w:hAnsi="Times New Roman" w:cs="Times New Roman"/>
            <w:i/>
            <w:color w:val="000000"/>
            <w:sz w:val="24"/>
            <w:szCs w:val="24"/>
            <w:lang w:val="en-US"/>
          </w:rPr>
          <w:t>in review</w:t>
        </w:r>
        <w:r>
          <w:rPr>
            <w:rFonts w:ascii="Times New Roman" w:eastAsia="Times New Roman" w:hAnsi="Times New Roman" w:cs="Times New Roman"/>
            <w:color w:val="000000"/>
            <w:sz w:val="24"/>
            <w:szCs w:val="24"/>
            <w:lang w:val="en-US"/>
          </w:rPr>
          <w:t>) may be the result of a recent outbreak, caused by factors such as genetic changes, relaxation of biotic pressures (e.g. predators), or environmental changes (</w:t>
        </w:r>
        <w:r w:rsidRPr="00DE28CF">
          <w:rPr>
            <w:rFonts w:ascii="Times New Roman" w:eastAsia="Times New Roman" w:hAnsi="Times New Roman" w:cs="Times New Roman"/>
            <w:i/>
            <w:color w:val="000000"/>
            <w:sz w:val="24"/>
            <w:szCs w:val="24"/>
            <w:lang w:val="en-US"/>
          </w:rPr>
          <w:t>e.g.</w:t>
        </w:r>
        <w:r>
          <w:rPr>
            <w:rFonts w:ascii="Times New Roman" w:eastAsia="Times New Roman" w:hAnsi="Times New Roman" w:cs="Times New Roman"/>
            <w:color w:val="000000"/>
            <w:sz w:val="24"/>
            <w:szCs w:val="24"/>
            <w:lang w:val="en-US"/>
          </w:rPr>
          <w:t xml:space="preserve"> </w:t>
        </w:r>
        <w:r w:rsidRPr="00E33333">
          <w:rPr>
            <w:rFonts w:ascii="Times New Roman" w:eastAsia="Times New Roman" w:hAnsi="Times New Roman" w:cs="Times New Roman"/>
            <w:color w:val="000000"/>
            <w:sz w:val="24"/>
            <w:szCs w:val="24"/>
            <w:lang w:val="en-US"/>
          </w:rPr>
          <w:t>ocea</w:t>
        </w:r>
        <w:r w:rsidRPr="005919F3">
          <w:rPr>
            <w:rFonts w:ascii="Times New Roman" w:eastAsia="Times New Roman" w:hAnsi="Times New Roman" w:cs="Times New Roman"/>
            <w:color w:val="000000"/>
            <w:sz w:val="24"/>
            <w:szCs w:val="24"/>
            <w:lang w:val="en-US"/>
          </w:rPr>
          <w:t>n</w:t>
        </w:r>
        <w:r w:rsidRPr="00E768E3">
          <w:rPr>
            <w:rFonts w:ascii="Times New Roman" w:eastAsia="Times New Roman" w:hAnsi="Times New Roman" w:cs="Times New Roman"/>
            <w:color w:val="000000"/>
            <w:sz w:val="24"/>
            <w:szCs w:val="24"/>
            <w:lang w:val="en-US"/>
          </w:rPr>
          <w:t xml:space="preserve"> w</w:t>
        </w:r>
        <w:r w:rsidRPr="00055D5F">
          <w:rPr>
            <w:rFonts w:ascii="Times New Roman" w:eastAsia="Times New Roman" w:hAnsi="Times New Roman" w:cs="Times New Roman"/>
            <w:color w:val="000000"/>
            <w:sz w:val="24"/>
            <w:szCs w:val="24"/>
            <w:lang w:val="en-US"/>
          </w:rPr>
          <w:t>arming</w:t>
        </w:r>
      </w:ins>
      <w:ins w:id="177" w:author="Laura H Spencer" w:date="2019-09-29T12:01:00Z">
        <w:r w:rsidR="00E56456">
          <w:rPr>
            <w:rFonts w:ascii="Times New Roman" w:eastAsia="Times New Roman" w:hAnsi="Times New Roman" w:cs="Times New Roman"/>
            <w:color w:val="000000"/>
            <w:sz w:val="24"/>
            <w:szCs w:val="24"/>
            <w:lang w:val="en-US"/>
          </w:rPr>
          <w:t>, siltation</w:t>
        </w:r>
      </w:ins>
      <w:ins w:id="178" w:author="Laura H Spencer" w:date="2019-09-29T10:21:00Z">
        <w:r>
          <w:rPr>
            <w:rFonts w:ascii="Times New Roman" w:eastAsia="Times New Roman" w:hAnsi="Times New Roman" w:cs="Times New Roman"/>
            <w:color w:val="000000"/>
            <w:sz w:val="24"/>
            <w:szCs w:val="24"/>
            <w:lang w:val="en-US"/>
          </w:rPr>
          <w:t>) (Crooks 2005</w:t>
        </w:r>
      </w:ins>
      <w:ins w:id="179" w:author="Laura H Spencer" w:date="2019-09-29T12:01:00Z">
        <w:r w:rsidR="00E56456">
          <w:rPr>
            <w:rFonts w:ascii="Times New Roman" w:eastAsia="Times New Roman" w:hAnsi="Times New Roman" w:cs="Times New Roman"/>
            <w:color w:val="000000"/>
            <w:sz w:val="24"/>
            <w:szCs w:val="24"/>
            <w:lang w:val="en-US"/>
          </w:rPr>
          <w:t xml:space="preserve">; Clements </w:t>
        </w:r>
        <w:r w:rsidR="00E56456" w:rsidRPr="00BF28C0">
          <w:rPr>
            <w:rFonts w:ascii="Times New Roman" w:eastAsia="Times New Roman" w:hAnsi="Times New Roman" w:cs="Times New Roman"/>
            <w:i/>
            <w:color w:val="000000"/>
            <w:sz w:val="24"/>
            <w:szCs w:val="24"/>
            <w:lang w:val="en-US"/>
          </w:rPr>
          <w:t>et al.</w:t>
        </w:r>
        <w:r w:rsidR="00E56456">
          <w:rPr>
            <w:rFonts w:ascii="Times New Roman" w:eastAsia="Times New Roman" w:hAnsi="Times New Roman" w:cs="Times New Roman"/>
            <w:color w:val="000000"/>
            <w:sz w:val="24"/>
            <w:szCs w:val="24"/>
            <w:lang w:val="en-US"/>
          </w:rPr>
          <w:t xml:space="preserve"> 2017</w:t>
        </w:r>
      </w:ins>
      <w:ins w:id="180" w:author="Laura H Spencer" w:date="2019-09-29T10:21:00Z">
        <w:r>
          <w:rPr>
            <w:rFonts w:ascii="Times New Roman" w:eastAsia="Times New Roman" w:hAnsi="Times New Roman" w:cs="Times New Roman"/>
            <w:color w:val="000000"/>
            <w:sz w:val="24"/>
            <w:szCs w:val="24"/>
            <w:lang w:val="en-US"/>
          </w:rPr>
          <w:t xml:space="preserve">). </w:t>
        </w:r>
      </w:ins>
    </w:p>
    <w:p w14:paraId="05B12C21" w14:textId="7EB0C606" w:rsidR="008B57D2" w:rsidRPr="008B57D2" w:rsidRDefault="008B57D2" w:rsidP="00C173B5">
      <w:pPr>
        <w:pBdr>
          <w:top w:val="nil"/>
          <w:left w:val="nil"/>
          <w:bottom w:val="nil"/>
          <w:right w:val="nil"/>
          <w:between w:val="nil"/>
        </w:pBdr>
        <w:spacing w:line="480" w:lineRule="auto"/>
        <w:ind w:firstLine="720"/>
        <w:rPr>
          <w:ins w:id="181" w:author="Laura H Spencer" w:date="2019-09-29T14:53:00Z"/>
          <w:rFonts w:ascii="Times New Roman" w:eastAsia="Times New Roman" w:hAnsi="Times New Roman" w:cs="Times New Roman"/>
          <w:color w:val="000000"/>
          <w:sz w:val="24"/>
          <w:szCs w:val="24"/>
          <w:lang w:val="en-US"/>
        </w:rPr>
      </w:pPr>
      <w:ins w:id="182" w:author="Laura H Spencer" w:date="2019-09-29T14:53:00Z">
        <w:r w:rsidRPr="008B57D2">
          <w:rPr>
            <w:rFonts w:ascii="Times New Roman" w:eastAsia="Times New Roman" w:hAnsi="Times New Roman" w:cs="Times New Roman"/>
            <w:color w:val="000000"/>
            <w:sz w:val="24"/>
            <w:szCs w:val="24"/>
            <w:lang w:val="en-US"/>
          </w:rPr>
          <w:t xml:space="preserve">Washington State aquaculture produces 45% of the molluscs cultured in the US (2013, USDA) and is an iconic industry that supports rural communities, protects water quality, and collaborates closely with research and restoration programs. Within Washington, Puget Sound growers produce 70% of the state’s shellfish (80% by value, over $92 million annually), </w:t>
        </w:r>
        <w:r w:rsidRPr="008B57D2">
          <w:rPr>
            <w:rFonts w:ascii="Times New Roman" w:eastAsia="Times New Roman" w:hAnsi="Times New Roman" w:cs="Times New Roman"/>
            <w:color w:val="000000"/>
            <w:sz w:val="24"/>
            <w:szCs w:val="24"/>
            <w:lang w:val="en-US"/>
          </w:rPr>
          <w:lastRenderedPageBreak/>
          <w:t xml:space="preserve">concentrated mostly in South Puget Sound, where the </w:t>
        </w:r>
        <w:r w:rsidRPr="008B57D2">
          <w:rPr>
            <w:rFonts w:ascii="Times New Roman" w:eastAsia="Times New Roman" w:hAnsi="Times New Roman" w:cs="Times New Roman"/>
            <w:i/>
            <w:iCs/>
            <w:color w:val="000000"/>
            <w:sz w:val="24"/>
            <w:szCs w:val="24"/>
            <w:lang w:val="en-US"/>
          </w:rPr>
          <w:t>Polydora</w:t>
        </w:r>
        <w:r w:rsidRPr="008B57D2">
          <w:rPr>
            <w:rFonts w:ascii="Times New Roman" w:eastAsia="Times New Roman" w:hAnsi="Times New Roman" w:cs="Times New Roman"/>
            <w:color w:val="000000"/>
            <w:sz w:val="24"/>
            <w:szCs w:val="24"/>
            <w:lang w:val="en-US"/>
          </w:rPr>
          <w:t>-infected oysters were sourced (Figure 1).</w:t>
        </w:r>
      </w:ins>
      <w:commentRangeStart w:id="183"/>
      <w:ins w:id="184" w:author="Laura H Spencer" w:date="2019-09-29T14:54:00Z">
        <w:r>
          <w:rPr>
            <w:rFonts w:ascii="Times New Roman" w:eastAsia="Times New Roman" w:hAnsi="Times New Roman" w:cs="Times New Roman"/>
            <w:color w:val="000000"/>
            <w:sz w:val="24"/>
            <w:szCs w:val="24"/>
            <w:lang w:val="en-US"/>
          </w:rPr>
          <w:t xml:space="preserve"> </w:t>
        </w:r>
      </w:ins>
      <w:ins w:id="185" w:author="Laura H Spencer" w:date="2019-09-29T14:59:00Z">
        <w:r>
          <w:rPr>
            <w:rFonts w:ascii="Times New Roman" w:eastAsia="Times New Roman" w:hAnsi="Times New Roman" w:cs="Times New Roman"/>
            <w:color w:val="000000"/>
            <w:sz w:val="24"/>
            <w:szCs w:val="24"/>
            <w:lang w:val="en-US"/>
          </w:rPr>
          <w:t xml:space="preserve">Economic losses associated with </w:t>
        </w:r>
      </w:ins>
      <w:ins w:id="186" w:author="Laura H Spencer" w:date="2019-09-29T14:55:00Z">
        <w:r w:rsidRPr="00C173B5">
          <w:rPr>
            <w:rFonts w:ascii="Times New Roman" w:eastAsia="Times New Roman" w:hAnsi="Times New Roman" w:cs="Times New Roman"/>
            <w:i/>
            <w:color w:val="000000"/>
            <w:sz w:val="24"/>
            <w:szCs w:val="24"/>
            <w:lang w:val="en-US"/>
          </w:rPr>
          <w:t>Polydora</w:t>
        </w:r>
      </w:ins>
      <w:ins w:id="187" w:author="Laura H Spencer" w:date="2019-09-29T14:54:00Z">
        <w:r>
          <w:rPr>
            <w:rFonts w:ascii="Times New Roman" w:eastAsia="Times New Roman" w:hAnsi="Times New Roman" w:cs="Times New Roman"/>
            <w:color w:val="000000"/>
            <w:sz w:val="24"/>
            <w:szCs w:val="24"/>
            <w:lang w:val="en-US"/>
          </w:rPr>
          <w:t xml:space="preserve"> </w:t>
        </w:r>
      </w:ins>
      <w:ins w:id="188" w:author="Laura H Spencer" w:date="2019-09-29T14:59:00Z">
        <w:r>
          <w:rPr>
            <w:rFonts w:ascii="Times New Roman" w:eastAsia="Times New Roman" w:hAnsi="Times New Roman" w:cs="Times New Roman"/>
            <w:color w:val="000000"/>
            <w:sz w:val="24"/>
            <w:szCs w:val="24"/>
            <w:lang w:val="en-US"/>
          </w:rPr>
          <w:t>outbreaks</w:t>
        </w:r>
      </w:ins>
      <w:ins w:id="189" w:author="Laura H Spencer" w:date="2019-09-29T14:56:00Z">
        <w:r>
          <w:rPr>
            <w:rFonts w:ascii="Times New Roman" w:eastAsia="Times New Roman" w:hAnsi="Times New Roman" w:cs="Times New Roman"/>
            <w:color w:val="000000"/>
            <w:sz w:val="24"/>
            <w:szCs w:val="24"/>
            <w:lang w:val="en-US"/>
          </w:rPr>
          <w:t xml:space="preserve"> </w:t>
        </w:r>
      </w:ins>
      <w:ins w:id="190" w:author="Laura H Spencer" w:date="2019-09-29T14:55:00Z">
        <w:r>
          <w:rPr>
            <w:rFonts w:ascii="Times New Roman" w:eastAsia="Times New Roman" w:hAnsi="Times New Roman" w:cs="Times New Roman"/>
            <w:color w:val="000000"/>
            <w:sz w:val="24"/>
            <w:szCs w:val="24"/>
            <w:lang w:val="en-US"/>
          </w:rPr>
          <w:t xml:space="preserve">in </w:t>
        </w:r>
      </w:ins>
      <w:ins w:id="191" w:author="Laura H Spencer" w:date="2019-09-29T15:01:00Z">
        <w:r w:rsidR="00C173B5">
          <w:rPr>
            <w:rFonts w:ascii="Times New Roman" w:eastAsia="Times New Roman" w:hAnsi="Times New Roman" w:cs="Times New Roman"/>
            <w:color w:val="000000"/>
            <w:sz w:val="24"/>
            <w:szCs w:val="24"/>
            <w:lang w:val="en-US"/>
          </w:rPr>
          <w:t>this hi</w:t>
        </w:r>
      </w:ins>
      <w:ins w:id="192" w:author="Laura H Spencer" w:date="2019-09-29T15:02:00Z">
        <w:r w:rsidR="00C173B5">
          <w:rPr>
            <w:rFonts w:ascii="Times New Roman" w:eastAsia="Times New Roman" w:hAnsi="Times New Roman" w:cs="Times New Roman"/>
            <w:color w:val="000000"/>
            <w:sz w:val="24"/>
            <w:szCs w:val="24"/>
            <w:lang w:val="en-US"/>
          </w:rPr>
          <w:t>ghly</w:t>
        </w:r>
      </w:ins>
      <w:ins w:id="193" w:author="Laura H Spencer" w:date="2019-09-29T14:54:00Z">
        <w:r>
          <w:rPr>
            <w:rFonts w:ascii="Times New Roman" w:eastAsia="Times New Roman" w:hAnsi="Times New Roman" w:cs="Times New Roman"/>
            <w:color w:val="000000"/>
            <w:sz w:val="24"/>
            <w:szCs w:val="24"/>
            <w:lang w:val="en-US"/>
          </w:rPr>
          <w:t xml:space="preserve"> productive shellfish region </w:t>
        </w:r>
      </w:ins>
      <w:ins w:id="194" w:author="Laura H Spencer" w:date="2019-09-29T14:56:00Z">
        <w:r>
          <w:rPr>
            <w:rFonts w:ascii="Times New Roman" w:eastAsia="Times New Roman" w:hAnsi="Times New Roman" w:cs="Times New Roman"/>
            <w:color w:val="000000"/>
            <w:sz w:val="24"/>
            <w:szCs w:val="24"/>
            <w:lang w:val="en-US"/>
          </w:rPr>
          <w:t xml:space="preserve">could </w:t>
        </w:r>
      </w:ins>
      <w:ins w:id="195" w:author="Laura H Spencer" w:date="2019-09-29T14:59:00Z">
        <w:r>
          <w:rPr>
            <w:rFonts w:ascii="Times New Roman" w:eastAsia="Times New Roman" w:hAnsi="Times New Roman" w:cs="Times New Roman"/>
            <w:color w:val="000000"/>
            <w:sz w:val="24"/>
            <w:szCs w:val="24"/>
            <w:lang w:val="en-US"/>
          </w:rPr>
          <w:t>therefore be</w:t>
        </w:r>
      </w:ins>
      <w:ins w:id="196" w:author="Laura H Spencer" w:date="2019-09-29T14:57:00Z">
        <w:r>
          <w:rPr>
            <w:rFonts w:ascii="Times New Roman" w:eastAsia="Times New Roman" w:hAnsi="Times New Roman" w:cs="Times New Roman"/>
            <w:color w:val="000000"/>
            <w:sz w:val="24"/>
            <w:szCs w:val="24"/>
            <w:lang w:val="en-US"/>
          </w:rPr>
          <w:t xml:space="preserve"> felt nationa</w:t>
        </w:r>
      </w:ins>
      <w:ins w:id="197" w:author="Laura H Spencer" w:date="2019-09-29T14:58:00Z">
        <w:r>
          <w:rPr>
            <w:rFonts w:ascii="Times New Roman" w:eastAsia="Times New Roman" w:hAnsi="Times New Roman" w:cs="Times New Roman"/>
            <w:color w:val="000000"/>
            <w:sz w:val="24"/>
            <w:szCs w:val="24"/>
            <w:lang w:val="en-US"/>
          </w:rPr>
          <w:t xml:space="preserve">lly. </w:t>
        </w:r>
      </w:ins>
      <w:commentRangeEnd w:id="183"/>
      <w:ins w:id="198" w:author="Laura H Spencer" w:date="2019-09-29T15:00:00Z">
        <w:r>
          <w:rPr>
            <w:rStyle w:val="CommentReference"/>
          </w:rPr>
          <w:commentReference w:id="183"/>
        </w:r>
      </w:ins>
    </w:p>
    <w:p w14:paraId="78F6AF2D" w14:textId="77777777" w:rsidR="008B57D2" w:rsidRPr="008B57D2" w:rsidRDefault="008B57D2" w:rsidP="008B57D2">
      <w:pPr>
        <w:pBdr>
          <w:top w:val="nil"/>
          <w:left w:val="nil"/>
          <w:bottom w:val="nil"/>
          <w:right w:val="nil"/>
          <w:between w:val="nil"/>
        </w:pBdr>
        <w:spacing w:line="480" w:lineRule="auto"/>
        <w:rPr>
          <w:ins w:id="199" w:author="Laura H Spencer" w:date="2019-09-29T14:53:00Z"/>
          <w:rFonts w:ascii="Times New Roman" w:eastAsia="Times New Roman" w:hAnsi="Times New Roman" w:cs="Times New Roman"/>
          <w:color w:val="000000"/>
          <w:sz w:val="24"/>
          <w:szCs w:val="24"/>
          <w:lang w:val="en-US"/>
        </w:rPr>
      </w:pPr>
    </w:p>
    <w:p w14:paraId="01BD0044" w14:textId="77777777" w:rsidR="00755762" w:rsidRDefault="008B0DD7" w:rsidP="00737BBE">
      <w:pPr>
        <w:pBdr>
          <w:top w:val="nil"/>
          <w:left w:val="nil"/>
          <w:bottom w:val="nil"/>
          <w:right w:val="nil"/>
          <w:between w:val="nil"/>
        </w:pBdr>
        <w:spacing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smallCaps/>
          <w:color w:val="000000"/>
          <w:sz w:val="24"/>
          <w:szCs w:val="24"/>
        </w:rPr>
        <w:t xml:space="preserve">Impact on aquaculture production and management strategies in other regions </w:t>
      </w:r>
    </w:p>
    <w:p w14:paraId="12E61179" w14:textId="1BEEF434" w:rsidR="00235BE6" w:rsidRDefault="008B0DD7" w:rsidP="00737BBE">
      <w:p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infection has caused economic losses for aquaculture operatio</w:t>
      </w:r>
      <w:bookmarkStart w:id="200" w:name="_GoBack"/>
      <w:bookmarkEnd w:id="200"/>
      <w:r>
        <w:rPr>
          <w:rFonts w:ascii="Times New Roman" w:eastAsia="Times New Roman" w:hAnsi="Times New Roman" w:cs="Times New Roman"/>
          <w:color w:val="000000"/>
          <w:sz w:val="24"/>
          <w:szCs w:val="24"/>
        </w:rPr>
        <w:t xml:space="preserve">ns worldwide. The primary impact occurs due to negative consumer responses to worms, blisters, and anoxic material in products, particularly in freshly shucked oysters </w:t>
      </w:r>
      <w:hyperlink r:id="rId27">
        <w:r>
          <w:rPr>
            <w:rFonts w:ascii="Times New Roman" w:eastAsia="Times New Roman" w:hAnsi="Times New Roman" w:cs="Times New Roman"/>
            <w:color w:val="000000"/>
            <w:sz w:val="24"/>
            <w:szCs w:val="24"/>
          </w:rPr>
          <w:t>(Shinn et al. 2015)</w:t>
        </w:r>
      </w:hyperlink>
      <w:r>
        <w:rPr>
          <w:rFonts w:ascii="Times New Roman" w:eastAsia="Times New Roman" w:hAnsi="Times New Roman" w:cs="Times New Roman"/>
          <w:color w:val="000000"/>
          <w:sz w:val="24"/>
          <w:szCs w:val="24"/>
        </w:rPr>
        <w:t xml:space="preserve">. No estimates exist of the revenue lost due to the effects of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infection on shellfish growth and survival, but large mortality events suggest that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can impact an industry via this mechanism as well. For example, </w:t>
      </w:r>
      <w:r>
        <w:rPr>
          <w:rFonts w:ascii="Times New Roman" w:eastAsia="Times New Roman" w:hAnsi="Times New Roman" w:cs="Times New Roman"/>
          <w:color w:val="333333"/>
          <w:sz w:val="24"/>
          <w:szCs w:val="24"/>
        </w:rPr>
        <w:t xml:space="preserve">in British Columbia, </w:t>
      </w:r>
      <w:r>
        <w:rPr>
          <w:rFonts w:ascii="Times New Roman" w:eastAsia="Times New Roman" w:hAnsi="Times New Roman" w:cs="Times New Roman"/>
          <w:i/>
          <w:color w:val="333333"/>
          <w:sz w:val="24"/>
          <w:szCs w:val="24"/>
        </w:rPr>
        <w:t>P. websteri</w:t>
      </w:r>
      <w:r>
        <w:rPr>
          <w:rFonts w:ascii="Times New Roman" w:eastAsia="Times New Roman" w:hAnsi="Times New Roman" w:cs="Times New Roman"/>
          <w:color w:val="333333"/>
          <w:sz w:val="24"/>
          <w:szCs w:val="24"/>
        </w:rPr>
        <w:t xml:space="preserve"> caused up to 84% mortality in scallop grow-out sites from 1989 to 1990, resulting in up to US $449,660 in lost revenue that year </w:t>
      </w:r>
      <w:hyperlink r:id="rId28">
        <w:r>
          <w:rPr>
            <w:rFonts w:ascii="Times New Roman" w:eastAsia="Times New Roman" w:hAnsi="Times New Roman" w:cs="Times New Roman"/>
            <w:color w:val="000000"/>
            <w:sz w:val="24"/>
            <w:szCs w:val="24"/>
          </w:rPr>
          <w:t>(Shinn et al. 2015; Bower et al. 1992)</w:t>
        </w:r>
      </w:hyperlink>
      <w:r>
        <w:rPr>
          <w:rFonts w:ascii="Times New Roman" w:eastAsia="Times New Roman" w:hAnsi="Times New Roman" w:cs="Times New Roman"/>
          <w:color w:val="000000"/>
          <w:sz w:val="24"/>
          <w:szCs w:val="24"/>
        </w:rPr>
        <w:t>. I</w:t>
      </w:r>
      <w:r>
        <w:rPr>
          <w:rFonts w:ascii="Times New Roman" w:eastAsia="Times New Roman" w:hAnsi="Times New Roman" w:cs="Times New Roman"/>
          <w:color w:val="333333"/>
          <w:sz w:val="24"/>
          <w:szCs w:val="24"/>
        </w:rPr>
        <w:t xml:space="preserve">n Tasmania and South Australia, </w:t>
      </w:r>
      <w:r>
        <w:rPr>
          <w:rFonts w:ascii="Times New Roman" w:eastAsia="Times New Roman" w:hAnsi="Times New Roman" w:cs="Times New Roman"/>
          <w:i/>
          <w:color w:val="333333"/>
          <w:sz w:val="24"/>
          <w:szCs w:val="24"/>
        </w:rPr>
        <w:t>P. hoplura</w:t>
      </w:r>
      <w:r>
        <w:rPr>
          <w:rFonts w:ascii="Times New Roman" w:eastAsia="Times New Roman" w:hAnsi="Times New Roman" w:cs="Times New Roman"/>
          <w:color w:val="333333"/>
          <w:sz w:val="24"/>
          <w:szCs w:val="24"/>
        </w:rPr>
        <w:t xml:space="preserve"> killed over 50% of abalone stocks between 1995 and 2000, causing an estimated $0.55 to $1.16 million in losses per year </w:t>
      </w:r>
      <w:hyperlink r:id="rId29">
        <w:r>
          <w:rPr>
            <w:rFonts w:ascii="Times New Roman" w:eastAsia="Times New Roman" w:hAnsi="Times New Roman" w:cs="Times New Roman"/>
            <w:color w:val="000000"/>
            <w:sz w:val="24"/>
            <w:szCs w:val="24"/>
          </w:rPr>
          <w:t>(Shinn et al. 2015)</w:t>
        </w:r>
      </w:hyperlink>
      <w:r>
        <w:rPr>
          <w:rFonts w:ascii="Times New Roman" w:eastAsia="Times New Roman" w:hAnsi="Times New Roman" w:cs="Times New Roman"/>
          <w:color w:val="333333"/>
          <w:sz w:val="24"/>
          <w:szCs w:val="24"/>
        </w:rPr>
        <w:t>. Other large-scale mortality events include</w:t>
      </w:r>
      <w:r>
        <w:rPr>
          <w:rFonts w:ascii="Times New Roman" w:eastAsia="Times New Roman" w:hAnsi="Times New Roman" w:cs="Times New Roman"/>
          <w:color w:val="000000"/>
          <w:sz w:val="24"/>
          <w:szCs w:val="24"/>
        </w:rPr>
        <w:t xml:space="preserve"> infection in a Norwegian scallop nursery in the summer of 1997, when one million juvenile scallops were culled due to a </w:t>
      </w:r>
      <w:r>
        <w:rPr>
          <w:rFonts w:ascii="Times New Roman" w:eastAsia="Times New Roman" w:hAnsi="Times New Roman" w:cs="Times New Roman"/>
          <w:i/>
          <w:color w:val="000000"/>
          <w:sz w:val="24"/>
          <w:szCs w:val="24"/>
        </w:rPr>
        <w:t xml:space="preserve">Polydora </w:t>
      </w:r>
      <w:r>
        <w:rPr>
          <w:rFonts w:ascii="Times New Roman" w:eastAsia="Times New Roman" w:hAnsi="Times New Roman" w:cs="Times New Roman"/>
          <w:color w:val="000000"/>
          <w:sz w:val="24"/>
          <w:szCs w:val="24"/>
        </w:rPr>
        <w:t xml:space="preserve">spp. infestation; in total, one-third of Norway’s 1997 scallop cohort was lost </w:t>
      </w:r>
      <w:hyperlink r:id="rId30">
        <w:r>
          <w:rPr>
            <w:rFonts w:ascii="Times New Roman" w:eastAsia="Times New Roman" w:hAnsi="Times New Roman" w:cs="Times New Roman"/>
            <w:color w:val="000000"/>
            <w:sz w:val="24"/>
            <w:szCs w:val="24"/>
          </w:rPr>
          <w:t>(Mortensen et al. 2000)</w:t>
        </w:r>
      </w:hyperlink>
      <w:r>
        <w:rPr>
          <w:rFonts w:ascii="Times New Roman" w:eastAsia="Times New Roman" w:hAnsi="Times New Roman" w:cs="Times New Roman"/>
          <w:color w:val="000000"/>
          <w:sz w:val="24"/>
          <w:szCs w:val="24"/>
        </w:rPr>
        <w:t xml:space="preserve">. In 1998, intense infestations (up to 100 worms per oyster) of </w:t>
      </w:r>
      <w:r>
        <w:rPr>
          <w:rFonts w:ascii="Times New Roman" w:eastAsia="Times New Roman" w:hAnsi="Times New Roman" w:cs="Times New Roman"/>
          <w:i/>
          <w:color w:val="000000"/>
          <w:sz w:val="24"/>
          <w:szCs w:val="24"/>
        </w:rPr>
        <w:t>P. ciliata</w:t>
      </w:r>
      <w:r>
        <w:rPr>
          <w:rFonts w:ascii="Times New Roman" w:eastAsia="Times New Roman" w:hAnsi="Times New Roman" w:cs="Times New Roman"/>
          <w:color w:val="000000"/>
          <w:sz w:val="24"/>
          <w:szCs w:val="24"/>
        </w:rPr>
        <w:t xml:space="preserve"> in </w:t>
      </w:r>
      <w:r>
        <w:rPr>
          <w:rFonts w:ascii="Times New Roman" w:eastAsia="Times New Roman" w:hAnsi="Times New Roman" w:cs="Times New Roman"/>
          <w:i/>
          <w:color w:val="000000"/>
          <w:sz w:val="24"/>
          <w:szCs w:val="24"/>
        </w:rPr>
        <w:t>C. gigas</w:t>
      </w:r>
      <w:r>
        <w:rPr>
          <w:rFonts w:ascii="Times New Roman" w:eastAsia="Times New Roman" w:hAnsi="Times New Roman" w:cs="Times New Roman"/>
          <w:color w:val="000000"/>
          <w:sz w:val="24"/>
          <w:szCs w:val="24"/>
        </w:rPr>
        <w:t xml:space="preserve"> oysters in Normandy, France correlated with considerable reduction in growth and meat weight, which may have contributed to unusually high summer mortality rates of up to 51% </w:t>
      </w:r>
      <w:hyperlink r:id="rId31">
        <w:r>
          <w:rPr>
            <w:rFonts w:ascii="Times New Roman" w:eastAsia="Times New Roman" w:hAnsi="Times New Roman" w:cs="Times New Roman"/>
            <w:color w:val="000000"/>
            <w:sz w:val="24"/>
            <w:szCs w:val="24"/>
          </w:rPr>
          <w:t>(Royer et al. 2006)</w:t>
        </w:r>
      </w:hyperlink>
      <w:r>
        <w:rPr>
          <w:rFonts w:ascii="Times New Roman" w:eastAsia="Times New Roman" w:hAnsi="Times New Roman" w:cs="Times New Roman"/>
          <w:color w:val="000000"/>
          <w:sz w:val="24"/>
          <w:szCs w:val="24"/>
        </w:rPr>
        <w:t xml:space="preserve">. Of the shell borers, </w:t>
      </w:r>
      <w:r>
        <w:rPr>
          <w:rFonts w:ascii="Times New Roman" w:eastAsia="Times New Roman" w:hAnsi="Times New Roman" w:cs="Times New Roman"/>
          <w:i/>
          <w:color w:val="000000"/>
          <w:sz w:val="24"/>
          <w:szCs w:val="24"/>
        </w:rPr>
        <w:t xml:space="preserve">P. websteri, P. ciliata,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i/>
          <w:color w:val="000000"/>
          <w:sz w:val="24"/>
          <w:szCs w:val="24"/>
        </w:rPr>
        <w:t>P. hoplura</w:t>
      </w:r>
      <w:r>
        <w:rPr>
          <w:rFonts w:ascii="Times New Roman" w:eastAsia="Times New Roman" w:hAnsi="Times New Roman" w:cs="Times New Roman"/>
          <w:color w:val="000000"/>
          <w:sz w:val="24"/>
          <w:szCs w:val="24"/>
        </w:rPr>
        <w:t xml:space="preserve"> are the most widely distributed and notorious for invading and infecting shellfish farms </w:t>
      </w:r>
      <w:hyperlink r:id="rId32">
        <w:r>
          <w:rPr>
            <w:rFonts w:ascii="Times New Roman" w:eastAsia="Times New Roman" w:hAnsi="Times New Roman" w:cs="Times New Roman"/>
            <w:color w:val="000000"/>
            <w:sz w:val="24"/>
            <w:szCs w:val="24"/>
          </w:rPr>
          <w:t>(Radashevsky et al. 2006)</w:t>
        </w:r>
      </w:hyperlink>
      <w:r>
        <w:rPr>
          <w:rFonts w:ascii="Times New Roman" w:eastAsia="Times New Roman" w:hAnsi="Times New Roman" w:cs="Times New Roman"/>
          <w:color w:val="000000"/>
          <w:sz w:val="24"/>
          <w:szCs w:val="24"/>
        </w:rPr>
        <w:t xml:space="preserve"> (see Table 1). Non-boring species, such as </w:t>
      </w:r>
      <w:r>
        <w:rPr>
          <w:rFonts w:ascii="Times New Roman" w:eastAsia="Times New Roman" w:hAnsi="Times New Roman" w:cs="Times New Roman"/>
          <w:i/>
          <w:color w:val="000000"/>
          <w:sz w:val="24"/>
          <w:szCs w:val="24"/>
        </w:rPr>
        <w:t xml:space="preserve">P. nuchalis </w:t>
      </w:r>
      <w:r>
        <w:rPr>
          <w:rFonts w:ascii="Times New Roman" w:eastAsia="Times New Roman" w:hAnsi="Times New Roman" w:cs="Times New Roman"/>
          <w:color w:val="000000"/>
          <w:sz w:val="24"/>
          <w:szCs w:val="24"/>
        </w:rPr>
        <w:t>and</w:t>
      </w:r>
      <w:r>
        <w:rPr>
          <w:rFonts w:ascii="Times New Roman" w:eastAsia="Times New Roman" w:hAnsi="Times New Roman" w:cs="Times New Roman"/>
          <w:i/>
          <w:color w:val="000000"/>
          <w:sz w:val="24"/>
          <w:szCs w:val="24"/>
        </w:rPr>
        <w:t xml:space="preserve"> P. cornuta,</w:t>
      </w:r>
      <w:r>
        <w:rPr>
          <w:rFonts w:ascii="Times New Roman" w:eastAsia="Times New Roman" w:hAnsi="Times New Roman" w:cs="Times New Roman"/>
          <w:color w:val="000000"/>
          <w:sz w:val="24"/>
          <w:szCs w:val="24"/>
        </w:rPr>
        <w:t xml:space="preserve"> can also impact </w:t>
      </w:r>
      <w:r>
        <w:rPr>
          <w:rFonts w:ascii="Times New Roman" w:eastAsia="Times New Roman" w:hAnsi="Times New Roman" w:cs="Times New Roman"/>
          <w:color w:val="000000"/>
          <w:sz w:val="24"/>
          <w:szCs w:val="24"/>
        </w:rPr>
        <w:lastRenderedPageBreak/>
        <w:t xml:space="preserve">growers by fouling culture equipment with large masses of sediment and tubes </w:t>
      </w:r>
      <w:hyperlink r:id="rId33">
        <w:r>
          <w:rPr>
            <w:rFonts w:ascii="Times New Roman" w:eastAsia="Times New Roman" w:hAnsi="Times New Roman" w:cs="Times New Roman"/>
            <w:color w:val="000000"/>
            <w:sz w:val="24"/>
            <w:szCs w:val="24"/>
          </w:rPr>
          <w:t>(Bailey-Brock 1990)</w:t>
        </w:r>
      </w:hyperlink>
      <w:r>
        <w:rPr>
          <w:rFonts w:ascii="Times New Roman" w:eastAsia="Times New Roman" w:hAnsi="Times New Roman" w:cs="Times New Roman"/>
          <w:color w:val="000000"/>
          <w:sz w:val="24"/>
          <w:szCs w:val="24"/>
        </w:rPr>
        <w:t>.</w:t>
      </w:r>
    </w:p>
    <w:p w14:paraId="1F390B5A" w14:textId="1DF66365" w:rsidR="00235BE6" w:rsidRDefault="008B0DD7" w:rsidP="00737BBE">
      <w:pPr>
        <w:pBdr>
          <w:top w:val="nil"/>
          <w:left w:val="nil"/>
          <w:bottom w:val="nil"/>
          <w:right w:val="nil"/>
          <w:between w:val="nil"/>
        </w:pBdr>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regions with noxious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spp., producers are burdened with costs of infection avoidance and control. Farm management approaches include modifying gear for off-bottom culture to keep products free of mud </w:t>
      </w:r>
      <w:hyperlink r:id="rId34">
        <w:r>
          <w:rPr>
            <w:rFonts w:ascii="Times New Roman" w:eastAsia="Times New Roman" w:hAnsi="Times New Roman" w:cs="Times New Roman"/>
            <w:color w:val="000000"/>
            <w:sz w:val="24"/>
            <w:szCs w:val="24"/>
          </w:rPr>
          <w:t>(Ogburn et al. 2007; Morse et al. 2015)</w:t>
        </w:r>
      </w:hyperlink>
      <w:r>
        <w:rPr>
          <w:rFonts w:ascii="Times New Roman" w:eastAsia="Times New Roman" w:hAnsi="Times New Roman" w:cs="Times New Roman"/>
          <w:color w:val="000000"/>
          <w:sz w:val="24"/>
          <w:szCs w:val="24"/>
        </w:rPr>
        <w:t xml:space="preserve">, increasing cleaning frequency to reduce siltation </w:t>
      </w:r>
      <w:hyperlink r:id="rId35">
        <w:r>
          <w:rPr>
            <w:rFonts w:ascii="Times New Roman" w:eastAsia="Times New Roman" w:hAnsi="Times New Roman" w:cs="Times New Roman"/>
            <w:color w:val="000000"/>
            <w:sz w:val="24"/>
            <w:szCs w:val="24"/>
          </w:rPr>
          <w:t>(Clements et al. 2017)</w:t>
        </w:r>
      </w:hyperlink>
      <w:r>
        <w:rPr>
          <w:rFonts w:ascii="Times New Roman" w:eastAsia="Times New Roman" w:hAnsi="Times New Roman" w:cs="Times New Roman"/>
          <w:color w:val="000000"/>
          <w:sz w:val="24"/>
          <w:szCs w:val="24"/>
        </w:rPr>
        <w:t xml:space="preserve">, increasing tidal exposure time </w:t>
      </w:r>
      <w:hyperlink r:id="rId36">
        <w:r>
          <w:rPr>
            <w:rFonts w:ascii="Times New Roman" w:eastAsia="Times New Roman" w:hAnsi="Times New Roman" w:cs="Times New Roman"/>
            <w:color w:val="000000"/>
            <w:sz w:val="24"/>
            <w:szCs w:val="24"/>
          </w:rPr>
          <w:t>(Morse et al. 2015)</w:t>
        </w:r>
      </w:hyperlink>
      <w:r>
        <w:rPr>
          <w:rFonts w:ascii="Times New Roman" w:eastAsia="Times New Roman" w:hAnsi="Times New Roman" w:cs="Times New Roman"/>
          <w:color w:val="000000"/>
          <w:sz w:val="24"/>
          <w:szCs w:val="24"/>
        </w:rPr>
        <w:t xml:space="preserve">, and regular stock treatments. For example, Australian oyster farmers </w:t>
      </w:r>
      <w:del w:id="201" w:author="Laura H Spencer" w:date="2019-09-29T10:33:00Z">
        <w:r w:rsidDel="000A7538">
          <w:rPr>
            <w:rFonts w:ascii="Times New Roman" w:eastAsia="Times New Roman" w:hAnsi="Times New Roman" w:cs="Times New Roman"/>
            <w:color w:val="000000"/>
            <w:sz w:val="24"/>
            <w:szCs w:val="24"/>
          </w:rPr>
          <w:delText xml:space="preserve">have </w:delText>
        </w:r>
      </w:del>
      <w:r>
        <w:rPr>
          <w:rFonts w:ascii="Times New Roman" w:eastAsia="Times New Roman" w:hAnsi="Times New Roman" w:cs="Times New Roman"/>
          <w:color w:val="000000"/>
          <w:sz w:val="24"/>
          <w:szCs w:val="24"/>
        </w:rPr>
        <w:t>largely adopted off-bottom growing methods with long tidal exposures to reduce mud worm infestation rates</w:t>
      </w:r>
      <w:ins w:id="202" w:author="Laura H Spencer" w:date="2019-09-29T10:32:00Z">
        <w:r w:rsidR="000A7538">
          <w:rPr>
            <w:rFonts w:ascii="Times New Roman" w:eastAsia="Times New Roman" w:hAnsi="Times New Roman" w:cs="Times New Roman"/>
            <w:color w:val="000000"/>
            <w:sz w:val="24"/>
            <w:szCs w:val="24"/>
          </w:rPr>
          <w:t xml:space="preserve"> (Smith</w:t>
        </w:r>
      </w:ins>
      <w:ins w:id="203" w:author="Laura H Spencer" w:date="2019-09-29T10:33:00Z">
        <w:r w:rsidR="000A7538">
          <w:rPr>
            <w:rFonts w:ascii="Times New Roman" w:eastAsia="Times New Roman" w:hAnsi="Times New Roman" w:cs="Times New Roman"/>
            <w:color w:val="000000"/>
            <w:sz w:val="24"/>
            <w:szCs w:val="24"/>
          </w:rPr>
          <w:t xml:space="preserve"> 1981; Diggles 2013)</w:t>
        </w:r>
      </w:ins>
      <w:r>
        <w:rPr>
          <w:rFonts w:ascii="Times New Roman" w:eastAsia="Times New Roman" w:hAnsi="Times New Roman" w:cs="Times New Roman"/>
          <w:color w:val="000000"/>
          <w:sz w:val="24"/>
          <w:szCs w:val="24"/>
        </w:rPr>
        <w:t xml:space="preserve">. Off-bottom methods have proven effective for avoiding infection, but this method does slow oyster growth rates </w:t>
      </w:r>
      <w:hyperlink r:id="rId37">
        <w:r>
          <w:rPr>
            <w:rFonts w:ascii="Times New Roman" w:eastAsia="Times New Roman" w:hAnsi="Times New Roman" w:cs="Times New Roman"/>
            <w:color w:val="000000"/>
            <w:sz w:val="24"/>
            <w:szCs w:val="24"/>
          </w:rPr>
          <w:t>(Ogburn et al. 2007; Nell 2007; Nell 2001)</w:t>
        </w:r>
      </w:hyperlink>
      <w:r>
        <w:rPr>
          <w:rFonts w:ascii="Times New Roman" w:eastAsia="Times New Roman" w:hAnsi="Times New Roman" w:cs="Times New Roman"/>
          <w:color w:val="000000"/>
          <w:sz w:val="24"/>
          <w:szCs w:val="24"/>
        </w:rPr>
        <w:t xml:space="preserve">. </w:t>
      </w:r>
    </w:p>
    <w:p w14:paraId="6A753E9B" w14:textId="77777777" w:rsidR="00235BE6" w:rsidRDefault="008B0DD7" w:rsidP="00737BBE">
      <w:pPr>
        <w:pBdr>
          <w:top w:val="nil"/>
          <w:left w:val="nil"/>
          <w:bottom w:val="nil"/>
          <w:right w:val="nil"/>
          <w:between w:val="nil"/>
        </w:pBdr>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variety of treatments have been developed to kill worms once stocks are infected. Currently, the most effective method is the “Super Salty Slush Puppy” (SSSP), first developed by Cox et al. </w:t>
      </w:r>
      <w:hyperlink r:id="rId38">
        <w:r>
          <w:rPr>
            <w:rFonts w:ascii="Times New Roman" w:eastAsia="Times New Roman" w:hAnsi="Times New Roman" w:cs="Times New Roman"/>
            <w:color w:val="000000"/>
            <w:sz w:val="24"/>
            <w:szCs w:val="24"/>
          </w:rPr>
          <w:t>(2012)</w:t>
        </w:r>
      </w:hyperlink>
      <w:r>
        <w:rPr>
          <w:rFonts w:ascii="Times New Roman" w:eastAsia="Times New Roman" w:hAnsi="Times New Roman" w:cs="Times New Roman"/>
          <w:color w:val="000000"/>
          <w:sz w:val="24"/>
          <w:szCs w:val="24"/>
        </w:rPr>
        <w:t xml:space="preserve">. The protocol involves a 2-minute full submersion of oysters in brine (250 g/L) between -10°C and -30°C (i.e., ice-water), followed by air drying for 3 hours. The SSSP also effectively kills other </w:t>
      </w:r>
      <w:del w:id="204" w:author="Laura H Spencer" w:date="2019-09-11T14:16:00Z">
        <w:r w:rsidDel="00246B7B">
          <w:rPr>
            <w:rFonts w:ascii="Times New Roman" w:eastAsia="Times New Roman" w:hAnsi="Times New Roman" w:cs="Times New Roman"/>
            <w:color w:val="000000"/>
            <w:sz w:val="24"/>
            <w:szCs w:val="24"/>
          </w:rPr>
          <w:delText xml:space="preserve">nuisance </w:delText>
        </w:r>
      </w:del>
      <w:ins w:id="205" w:author="Laura H Spencer" w:date="2019-09-11T14:16:00Z">
        <w:r w:rsidR="00246B7B">
          <w:rPr>
            <w:rFonts w:ascii="Times New Roman" w:eastAsia="Times New Roman" w:hAnsi="Times New Roman" w:cs="Times New Roman"/>
            <w:color w:val="000000"/>
            <w:sz w:val="24"/>
            <w:szCs w:val="24"/>
          </w:rPr>
          <w:t xml:space="preserve">fouling </w:t>
        </w:r>
      </w:ins>
      <w:r>
        <w:rPr>
          <w:rFonts w:ascii="Times New Roman" w:eastAsia="Times New Roman" w:hAnsi="Times New Roman" w:cs="Times New Roman"/>
          <w:color w:val="000000"/>
          <w:sz w:val="24"/>
          <w:szCs w:val="24"/>
        </w:rPr>
        <w:t xml:space="preserve">epibionts, such as barnacles. Petersen </w:t>
      </w:r>
      <w:hyperlink r:id="rId39">
        <w:r>
          <w:rPr>
            <w:rFonts w:ascii="Times New Roman" w:eastAsia="Times New Roman" w:hAnsi="Times New Roman" w:cs="Times New Roman"/>
            <w:color w:val="000000"/>
            <w:sz w:val="24"/>
            <w:szCs w:val="24"/>
          </w:rPr>
          <w:t>(2016)</w:t>
        </w:r>
      </w:hyperlink>
      <w:r>
        <w:rPr>
          <w:rFonts w:ascii="Times New Roman" w:eastAsia="Times New Roman" w:hAnsi="Times New Roman" w:cs="Times New Roman"/>
          <w:color w:val="000000"/>
          <w:sz w:val="24"/>
          <w:szCs w:val="24"/>
        </w:rPr>
        <w:t xml:space="preserve"> recently compared the SSSP method against other saltwater, freshwater, and chemical dips followed by air exposure, and confirmed SSSP as the best method, killing 95% of </w:t>
      </w:r>
      <w:r>
        <w:rPr>
          <w:rFonts w:ascii="Times New Roman" w:eastAsia="Times New Roman" w:hAnsi="Times New Roman" w:cs="Times New Roman"/>
          <w:i/>
          <w:color w:val="000000"/>
          <w:sz w:val="24"/>
          <w:szCs w:val="24"/>
        </w:rPr>
        <w:t xml:space="preserve">P. websteri </w:t>
      </w:r>
      <w:r>
        <w:rPr>
          <w:rFonts w:ascii="Times New Roman" w:eastAsia="Times New Roman" w:hAnsi="Times New Roman" w:cs="Times New Roman"/>
          <w:color w:val="000000"/>
          <w:sz w:val="24"/>
          <w:szCs w:val="24"/>
        </w:rPr>
        <w:t xml:space="preserve">while causing only minimal mortality in </w:t>
      </w:r>
      <w:r>
        <w:rPr>
          <w:rFonts w:ascii="Times New Roman" w:eastAsia="Times New Roman" w:hAnsi="Times New Roman" w:cs="Times New Roman"/>
          <w:i/>
          <w:color w:val="000000"/>
          <w:sz w:val="24"/>
          <w:szCs w:val="24"/>
        </w:rPr>
        <w:t>C. gigas.</w:t>
      </w:r>
      <w:r>
        <w:rPr>
          <w:rFonts w:ascii="Times New Roman" w:eastAsia="Times New Roman" w:hAnsi="Times New Roman" w:cs="Times New Roman"/>
          <w:color w:val="000000"/>
          <w:sz w:val="24"/>
          <w:szCs w:val="24"/>
        </w:rPr>
        <w:t xml:space="preserve"> Other methods investigated include freshwater and salt brine soaks, heat treatments, and chemical treatments </w:t>
      </w:r>
      <w:hyperlink r:id="rId40">
        <w:r>
          <w:rPr>
            <w:rFonts w:ascii="Times New Roman" w:eastAsia="Times New Roman" w:hAnsi="Times New Roman" w:cs="Times New Roman"/>
            <w:color w:val="000000"/>
            <w:sz w:val="24"/>
            <w:szCs w:val="24"/>
          </w:rPr>
          <w:t>(Nel et al. 1996; Dunphy et al. 2005; Hooper and Kirby-Smith 2001; Gallo-García et al. 2004)</w:t>
        </w:r>
      </w:hyperlink>
      <w:r>
        <w:rPr>
          <w:rFonts w:ascii="Times New Roman" w:eastAsia="Times New Roman" w:hAnsi="Times New Roman" w:cs="Times New Roman"/>
          <w:color w:val="000000"/>
          <w:sz w:val="24"/>
          <w:szCs w:val="24"/>
        </w:rPr>
        <w:t xml:space="preserve">. </w:t>
      </w:r>
    </w:p>
    <w:p w14:paraId="2EEFA204" w14:textId="77777777" w:rsidR="00235BE6" w:rsidRDefault="008B0DD7" w:rsidP="00737BBE">
      <w:pPr>
        <w:pBdr>
          <w:top w:val="nil"/>
          <w:left w:val="nil"/>
          <w:bottom w:val="nil"/>
          <w:right w:val="nil"/>
          <w:between w:val="nil"/>
        </w:pBdr>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 method to date has reliably killed 100% of worms, nor recorded the rate at which these interventions render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eggs inviable, which is an important question that needs to be answered. Treatments and exposures have primarily been developed for species not </w:t>
      </w:r>
      <w:r>
        <w:rPr>
          <w:rFonts w:ascii="Times New Roman" w:eastAsia="Times New Roman" w:hAnsi="Times New Roman" w:cs="Times New Roman"/>
          <w:color w:val="000000"/>
          <w:sz w:val="24"/>
          <w:szCs w:val="24"/>
        </w:rPr>
        <w:lastRenderedPageBreak/>
        <w:t xml:space="preserve">commonly grown in Washington State (e.g., </w:t>
      </w:r>
      <w:r>
        <w:rPr>
          <w:rFonts w:ascii="Times New Roman" w:eastAsia="Times New Roman" w:hAnsi="Times New Roman" w:cs="Times New Roman"/>
          <w:i/>
          <w:color w:val="000000"/>
          <w:sz w:val="24"/>
          <w:szCs w:val="24"/>
        </w:rPr>
        <w:t>C. virginica, Saccostrea glomerata, C. ariakensis, Tiostrea chilensis</w:t>
      </w:r>
      <w:r>
        <w:rPr>
          <w:rFonts w:ascii="Times New Roman" w:eastAsia="Times New Roman" w:hAnsi="Times New Roman" w:cs="Times New Roman"/>
          <w:color w:val="000000"/>
          <w:sz w:val="24"/>
          <w:szCs w:val="24"/>
        </w:rPr>
        <w:t>), and none of this work has been conducted in the Pacific Northwest because, until recently, there had been no need for it.</w:t>
      </w:r>
      <w:ins w:id="206" w:author="Laura H Spencer" w:date="2019-09-11T14:17:00Z">
        <w:r w:rsidR="00246B7B">
          <w:rPr>
            <w:rFonts w:ascii="Times New Roman" w:eastAsia="Times New Roman" w:hAnsi="Times New Roman" w:cs="Times New Roman"/>
            <w:color w:val="000000"/>
            <w:sz w:val="24"/>
            <w:szCs w:val="24"/>
          </w:rPr>
          <w:t xml:space="preserve"> </w:t>
        </w:r>
      </w:ins>
    </w:p>
    <w:p w14:paraId="3A2747E6" w14:textId="77777777" w:rsidR="00970C6C" w:rsidRDefault="00970C6C" w:rsidP="00970C6C">
      <w:pPr>
        <w:pBdr>
          <w:top w:val="nil"/>
          <w:left w:val="nil"/>
          <w:bottom w:val="nil"/>
          <w:right w:val="nil"/>
          <w:between w:val="nil"/>
        </w:pBdr>
        <w:spacing w:line="480" w:lineRule="auto"/>
        <w:rPr>
          <w:ins w:id="207" w:author="Laura H Spencer" w:date="2019-09-09T17:02:00Z"/>
          <w:rFonts w:ascii="Times New Roman" w:eastAsia="Times New Roman" w:hAnsi="Times New Roman" w:cs="Times New Roman"/>
          <w:b/>
          <w:smallCaps/>
          <w:color w:val="000000"/>
          <w:sz w:val="24"/>
          <w:szCs w:val="24"/>
        </w:rPr>
      </w:pPr>
    </w:p>
    <w:p w14:paraId="0FFE113C" w14:textId="77777777" w:rsidR="00970C6C" w:rsidDel="00970C6C" w:rsidRDefault="00970C6C">
      <w:pPr>
        <w:pBdr>
          <w:top w:val="nil"/>
          <w:left w:val="nil"/>
          <w:bottom w:val="nil"/>
          <w:right w:val="nil"/>
          <w:between w:val="nil"/>
        </w:pBdr>
        <w:spacing w:line="240" w:lineRule="auto"/>
        <w:rPr>
          <w:del w:id="208" w:author="Laura H Spencer" w:date="2019-09-09T17:20:00Z"/>
          <w:rFonts w:ascii="Times New Roman" w:eastAsia="Times New Roman" w:hAnsi="Times New Roman" w:cs="Times New Roman"/>
          <w:color w:val="000000"/>
          <w:sz w:val="24"/>
          <w:szCs w:val="24"/>
        </w:rPr>
      </w:pPr>
      <w:del w:id="209" w:author="Laura H Spencer" w:date="2019-09-11T12:46:00Z">
        <w:r w:rsidDel="004C53ED">
          <w:rPr>
            <w:rFonts w:ascii="Times New Roman" w:eastAsia="Times New Roman" w:hAnsi="Times New Roman" w:cs="Times New Roman"/>
            <w:color w:val="000000"/>
            <w:sz w:val="24"/>
            <w:szCs w:val="24"/>
          </w:rPr>
          <w:delText xml:space="preserve">Puget Sound growers produce 70% of </w:delText>
        </w:r>
      </w:del>
      <w:del w:id="210" w:author="Laura H Spencer" w:date="2019-09-09T17:07:00Z">
        <w:r w:rsidDel="00970C6C">
          <w:rPr>
            <w:rFonts w:ascii="Times New Roman" w:eastAsia="Times New Roman" w:hAnsi="Times New Roman" w:cs="Times New Roman"/>
            <w:color w:val="000000"/>
            <w:sz w:val="24"/>
            <w:szCs w:val="24"/>
          </w:rPr>
          <w:delText xml:space="preserve">Washington State </w:delText>
        </w:r>
      </w:del>
      <w:del w:id="211" w:author="Laura H Spencer" w:date="2019-09-11T12:46:00Z">
        <w:r w:rsidDel="004C53ED">
          <w:rPr>
            <w:rFonts w:ascii="Times New Roman" w:eastAsia="Times New Roman" w:hAnsi="Times New Roman" w:cs="Times New Roman"/>
            <w:color w:val="000000"/>
            <w:sz w:val="24"/>
            <w:szCs w:val="24"/>
          </w:rPr>
          <w:delText xml:space="preserve">shellfish (80% by value, over $92 million annually) </w:delText>
        </w:r>
        <w:r w:rsidDel="004C53ED">
          <w:fldChar w:fldCharType="begin"/>
        </w:r>
        <w:r w:rsidDel="004C53ED">
          <w:delInstrText xml:space="preserve"> HYPERLINK "https://paperpile.com/c/RcvCBz/cvKt" \h </w:delInstrText>
        </w:r>
        <w:r w:rsidDel="004C53ED">
          <w:fldChar w:fldCharType="separate"/>
        </w:r>
        <w:r w:rsidDel="004C53ED">
          <w:rPr>
            <w:rFonts w:ascii="Times New Roman" w:eastAsia="Times New Roman" w:hAnsi="Times New Roman" w:cs="Times New Roman"/>
            <w:color w:val="000000"/>
            <w:sz w:val="24"/>
            <w:szCs w:val="24"/>
          </w:rPr>
          <w:delText>(Washington Sea Grant 2015)</w:delText>
        </w:r>
        <w:r w:rsidDel="004C53ED">
          <w:rPr>
            <w:rFonts w:ascii="Times New Roman" w:eastAsia="Times New Roman" w:hAnsi="Times New Roman" w:cs="Times New Roman"/>
            <w:color w:val="000000"/>
            <w:sz w:val="24"/>
            <w:szCs w:val="24"/>
          </w:rPr>
          <w:fldChar w:fldCharType="end"/>
        </w:r>
      </w:del>
      <w:del w:id="212" w:author="Laura H Spencer" w:date="2019-09-09T17:20:00Z">
        <w:r w:rsidDel="00970C6C">
          <w:rPr>
            <w:rFonts w:ascii="Times New Roman" w:eastAsia="Times New Roman" w:hAnsi="Times New Roman" w:cs="Times New Roman"/>
            <w:color w:val="000000"/>
            <w:sz w:val="24"/>
            <w:szCs w:val="24"/>
          </w:rPr>
          <w:delText xml:space="preserve">, and may soon need to address the effects of </w:delText>
        </w:r>
        <w:r w:rsidDel="00970C6C">
          <w:rPr>
            <w:rFonts w:ascii="Times New Roman" w:eastAsia="Times New Roman" w:hAnsi="Times New Roman" w:cs="Times New Roman"/>
            <w:i/>
            <w:color w:val="000000"/>
            <w:sz w:val="24"/>
            <w:szCs w:val="24"/>
          </w:rPr>
          <w:delText>Polydora</w:delText>
        </w:r>
        <w:r w:rsidDel="00970C6C">
          <w:rPr>
            <w:rFonts w:ascii="Times New Roman" w:eastAsia="Times New Roman" w:hAnsi="Times New Roman" w:cs="Times New Roman"/>
            <w:color w:val="000000"/>
            <w:sz w:val="24"/>
            <w:szCs w:val="24"/>
          </w:rPr>
          <w:delText xml:space="preserve"> infestation</w:delText>
        </w:r>
      </w:del>
      <w:del w:id="213" w:author="Laura H Spencer" w:date="2019-09-11T12:46:00Z">
        <w:r w:rsidDel="004C53ED">
          <w:rPr>
            <w:rFonts w:ascii="Times New Roman" w:eastAsia="Times New Roman" w:hAnsi="Times New Roman" w:cs="Times New Roman"/>
            <w:color w:val="000000"/>
            <w:sz w:val="24"/>
            <w:szCs w:val="24"/>
          </w:rPr>
          <w:delText xml:space="preserve">. </w:delText>
        </w:r>
      </w:del>
    </w:p>
    <w:p w14:paraId="20E7D3A3" w14:textId="77777777" w:rsidR="00970C6C" w:rsidDel="004C53ED" w:rsidRDefault="00970C6C" w:rsidP="00737BBE">
      <w:pPr>
        <w:pBdr>
          <w:top w:val="nil"/>
          <w:left w:val="nil"/>
          <w:bottom w:val="nil"/>
          <w:right w:val="nil"/>
          <w:between w:val="nil"/>
        </w:pBdr>
        <w:spacing w:line="480" w:lineRule="auto"/>
        <w:rPr>
          <w:del w:id="214" w:author="Laura H Spencer" w:date="2019-09-11T12:46:00Z"/>
          <w:rFonts w:ascii="Times New Roman" w:eastAsia="Times New Roman" w:hAnsi="Times New Roman" w:cs="Times New Roman"/>
          <w:b/>
          <w:i/>
          <w:smallCaps/>
          <w:color w:val="000000"/>
          <w:sz w:val="24"/>
          <w:szCs w:val="24"/>
        </w:rPr>
      </w:pPr>
    </w:p>
    <w:p w14:paraId="27A75DAB" w14:textId="77777777" w:rsidR="00755762" w:rsidRDefault="008B0DD7" w:rsidP="00737BBE">
      <w:pPr>
        <w:pBdr>
          <w:top w:val="nil"/>
          <w:left w:val="nil"/>
          <w:bottom w:val="nil"/>
          <w:right w:val="nil"/>
          <w:between w:val="nil"/>
        </w:pBdr>
        <w:spacing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i/>
          <w:smallCaps/>
          <w:color w:val="000000"/>
          <w:sz w:val="24"/>
          <w:szCs w:val="24"/>
        </w:rPr>
        <w:t>Polydora</w:t>
      </w:r>
      <w:r>
        <w:rPr>
          <w:rFonts w:ascii="Times New Roman" w:eastAsia="Times New Roman" w:hAnsi="Times New Roman" w:cs="Times New Roman"/>
          <w:b/>
          <w:smallCaps/>
          <w:color w:val="000000"/>
          <w:sz w:val="24"/>
          <w:szCs w:val="24"/>
        </w:rPr>
        <w:t xml:space="preserve"> invasion via shellfish translocation </w:t>
      </w:r>
    </w:p>
    <w:p w14:paraId="78AEC776" w14:textId="2C1B2000" w:rsidR="00235BE6" w:rsidRDefault="008B0DD7" w:rsidP="00737BBE">
      <w:p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spp. have a long history of accompanying shellfish during translocation and becoming invasive pests. In the early 1880’s, oysters believed to have been infected with </w:t>
      </w:r>
      <w:r>
        <w:rPr>
          <w:rFonts w:ascii="Times New Roman" w:eastAsia="Times New Roman" w:hAnsi="Times New Roman" w:cs="Times New Roman"/>
          <w:i/>
          <w:color w:val="000000"/>
          <w:sz w:val="24"/>
          <w:szCs w:val="24"/>
        </w:rPr>
        <w:t>P. ciliata</w:t>
      </w:r>
      <w:r>
        <w:rPr>
          <w:rFonts w:ascii="Times New Roman" w:eastAsia="Times New Roman" w:hAnsi="Times New Roman" w:cs="Times New Roman"/>
          <w:color w:val="000000"/>
          <w:sz w:val="24"/>
          <w:szCs w:val="24"/>
        </w:rPr>
        <w:t xml:space="preserve"> were imported from New Zealand into the George’s River in Southeast Australia. Before being sold in Australian markets, they were routinely refreshed or fattened in bays adjacent to native shellfish beds (Roughley 1922;  Edgar 2001; Ogburn 2007). By 1889, mud worm outbreaks had infected thirteen separate estuaries in the region, and oyster growers abandoned leases that were below the low-water mark (Roughley 1922). The introduction and translocation of mud worm sp</w:t>
      </w:r>
      <w:ins w:id="215" w:author="Laura H Spencer" w:date="2019-09-11T13:53:00Z">
        <w:r w:rsidR="008037F2">
          <w:rPr>
            <w:rFonts w:ascii="Times New Roman" w:eastAsia="Times New Roman" w:hAnsi="Times New Roman" w:cs="Times New Roman"/>
            <w:color w:val="000000"/>
            <w:sz w:val="24"/>
            <w:szCs w:val="24"/>
          </w:rPr>
          <w:t>ecies</w:t>
        </w:r>
      </w:ins>
      <w:del w:id="216" w:author="Laura H Spencer" w:date="2019-09-11T13:53:00Z">
        <w:r w:rsidDel="008037F2">
          <w:rPr>
            <w:rFonts w:ascii="Times New Roman" w:eastAsia="Times New Roman" w:hAnsi="Times New Roman" w:cs="Times New Roman"/>
            <w:color w:val="000000"/>
            <w:sz w:val="24"/>
            <w:szCs w:val="24"/>
          </w:rPr>
          <w:delText>p.</w:delText>
        </w:r>
      </w:del>
      <w:r>
        <w:rPr>
          <w:rFonts w:ascii="Times New Roman" w:eastAsia="Times New Roman" w:hAnsi="Times New Roman" w:cs="Times New Roman"/>
          <w:color w:val="000000"/>
          <w:sz w:val="24"/>
          <w:szCs w:val="24"/>
        </w:rPr>
        <w:t xml:space="preserve"> to Australia may have contributed to the disappearance of native subtidal oyster beds</w:t>
      </w:r>
      <w:ins w:id="217" w:author="Laura H Spencer" w:date="2019-09-11T14:24:00Z">
        <w:r w:rsidR="005F2167">
          <w:rPr>
            <w:rFonts w:ascii="Times New Roman" w:eastAsia="Times New Roman" w:hAnsi="Times New Roman" w:cs="Times New Roman"/>
            <w:color w:val="000000"/>
            <w:sz w:val="24"/>
            <w:szCs w:val="24"/>
          </w:rPr>
          <w:t xml:space="preserve"> (</w:t>
        </w:r>
      </w:ins>
      <w:ins w:id="218" w:author="Laura H Spencer" w:date="2019-09-29T10:35:00Z">
        <w:r w:rsidR="000A7538" w:rsidRPr="00BF28C0">
          <w:rPr>
            <w:rFonts w:ascii="Times New Roman" w:eastAsia="Times New Roman" w:hAnsi="Times New Roman" w:cs="Times New Roman"/>
            <w:i/>
            <w:color w:val="000000"/>
            <w:sz w:val="24"/>
            <w:szCs w:val="24"/>
          </w:rPr>
          <w:t>Saccostrea glomerata</w:t>
        </w:r>
        <w:r w:rsidR="000A7538">
          <w:rPr>
            <w:rFonts w:ascii="Times New Roman" w:eastAsia="Times New Roman" w:hAnsi="Times New Roman" w:cs="Times New Roman"/>
            <w:color w:val="000000"/>
            <w:sz w:val="24"/>
            <w:szCs w:val="24"/>
          </w:rPr>
          <w:t xml:space="preserve">, </w:t>
        </w:r>
      </w:ins>
      <w:ins w:id="219" w:author="Laura H Spencer" w:date="2019-09-11T14:24:00Z">
        <w:r w:rsidR="005F2167" w:rsidRPr="00C41595">
          <w:rPr>
            <w:rFonts w:ascii="Times New Roman" w:eastAsia="Times New Roman" w:hAnsi="Times New Roman" w:cs="Times New Roman"/>
            <w:i/>
            <w:color w:val="000000"/>
            <w:sz w:val="24"/>
            <w:szCs w:val="24"/>
          </w:rPr>
          <w:t>Ostrea angasi</w:t>
        </w:r>
        <w:r w:rsidR="005F2167">
          <w:rPr>
            <w:rFonts w:ascii="Times New Roman" w:eastAsia="Times New Roman" w:hAnsi="Times New Roman" w:cs="Times New Roman"/>
            <w:color w:val="000000"/>
            <w:sz w:val="24"/>
            <w:szCs w:val="24"/>
          </w:rPr>
          <w:t>)</w:t>
        </w:r>
      </w:ins>
      <w:r>
        <w:rPr>
          <w:rFonts w:ascii="Times New Roman" w:eastAsia="Times New Roman" w:hAnsi="Times New Roman" w:cs="Times New Roman"/>
          <w:color w:val="000000"/>
          <w:sz w:val="24"/>
          <w:szCs w:val="24"/>
        </w:rPr>
        <w:t xml:space="preserve">, some of which never recovered </w:t>
      </w:r>
      <w:r w:rsidR="00974438">
        <w:fldChar w:fldCharType="begin"/>
      </w:r>
      <w:r w:rsidR="00974438">
        <w:instrText xml:space="preserve"> HYPERLINK "https://paperpile.com/c/RcvCBz/LMsc" \h </w:instrText>
      </w:r>
      <w:r w:rsidR="00974438">
        <w:fldChar w:fldCharType="separate"/>
      </w:r>
      <w:r>
        <w:rPr>
          <w:rFonts w:ascii="Times New Roman" w:eastAsia="Times New Roman" w:hAnsi="Times New Roman" w:cs="Times New Roman"/>
          <w:color w:val="000000"/>
          <w:sz w:val="24"/>
          <w:szCs w:val="24"/>
        </w:rPr>
        <w:t>(</w:t>
      </w:r>
      <w:ins w:id="220" w:author="Laura H Spencer" w:date="2019-09-29T10:35:00Z">
        <w:r w:rsidR="000A7538">
          <w:rPr>
            <w:rFonts w:ascii="Times New Roman" w:eastAsia="Times New Roman" w:hAnsi="Times New Roman" w:cs="Times New Roman"/>
            <w:color w:val="000000"/>
            <w:sz w:val="24"/>
            <w:szCs w:val="24"/>
          </w:rPr>
          <w:t xml:space="preserve">Diggles 2013; </w:t>
        </w:r>
      </w:ins>
      <w:r>
        <w:rPr>
          <w:rFonts w:ascii="Times New Roman" w:eastAsia="Times New Roman" w:hAnsi="Times New Roman" w:cs="Times New Roman"/>
          <w:color w:val="000000"/>
          <w:sz w:val="24"/>
          <w:szCs w:val="24"/>
        </w:rPr>
        <w:t>Ogburn 2011)</w:t>
      </w:r>
      <w:r w:rsidR="00974438">
        <w:rPr>
          <w:rFonts w:ascii="Times New Roman" w:eastAsia="Times New Roman" w:hAnsi="Times New Roman" w:cs="Times New Roman"/>
          <w:color w:val="000000"/>
          <w:sz w:val="24"/>
          <w:szCs w:val="24"/>
        </w:rPr>
        <w:fldChar w:fldCharType="end"/>
      </w:r>
      <w:r>
        <w:rPr>
          <w:rFonts w:ascii="Times New Roman" w:eastAsia="Times New Roman" w:hAnsi="Times New Roman" w:cs="Times New Roman"/>
          <w:color w:val="000000"/>
          <w:sz w:val="24"/>
          <w:szCs w:val="24"/>
        </w:rPr>
        <w:t xml:space="preserve">. More recently, </w:t>
      </w:r>
      <w:r>
        <w:rPr>
          <w:rFonts w:ascii="Times New Roman" w:eastAsia="Times New Roman" w:hAnsi="Times New Roman" w:cs="Times New Roman"/>
          <w:i/>
          <w:color w:val="000000"/>
          <w:sz w:val="24"/>
          <w:szCs w:val="24"/>
        </w:rPr>
        <w:t xml:space="preserve">Polydora </w:t>
      </w:r>
      <w:r>
        <w:rPr>
          <w:rFonts w:ascii="Times New Roman" w:eastAsia="Times New Roman" w:hAnsi="Times New Roman" w:cs="Times New Roman"/>
          <w:color w:val="000000"/>
          <w:sz w:val="24"/>
          <w:szCs w:val="24"/>
        </w:rPr>
        <w:t xml:space="preserve">spp. were introduced into Hawaii, probably from stock shipped from mainland United States or Mexico </w:t>
      </w:r>
      <w:hyperlink r:id="rId41">
        <w:r>
          <w:rPr>
            <w:rFonts w:ascii="Times New Roman" w:eastAsia="Times New Roman" w:hAnsi="Times New Roman" w:cs="Times New Roman"/>
            <w:color w:val="000000"/>
            <w:sz w:val="24"/>
            <w:szCs w:val="24"/>
          </w:rPr>
          <w:t>(Eldredge 1994)</w:t>
        </w:r>
      </w:hyperlink>
      <w:r>
        <w:rPr>
          <w:rFonts w:ascii="Times New Roman" w:eastAsia="Times New Roman" w:hAnsi="Times New Roman" w:cs="Times New Roman"/>
          <w:color w:val="000000"/>
          <w:sz w:val="24"/>
          <w:szCs w:val="24"/>
        </w:rPr>
        <w:t xml:space="preserve">. In one </w:t>
      </w:r>
      <w:ins w:id="221" w:author="Laura H Spencer" w:date="2019-09-11T14:25:00Z">
        <w:r w:rsidR="005F2167">
          <w:rPr>
            <w:rFonts w:ascii="Times New Roman" w:eastAsia="Times New Roman" w:hAnsi="Times New Roman" w:cs="Times New Roman"/>
            <w:color w:val="000000"/>
            <w:sz w:val="24"/>
            <w:szCs w:val="24"/>
          </w:rPr>
          <w:t xml:space="preserve">notable </w:t>
        </w:r>
      </w:ins>
      <w:r>
        <w:rPr>
          <w:rFonts w:ascii="Times New Roman" w:eastAsia="Times New Roman" w:hAnsi="Times New Roman" w:cs="Times New Roman"/>
          <w:color w:val="000000"/>
          <w:sz w:val="24"/>
          <w:szCs w:val="24"/>
        </w:rPr>
        <w:t xml:space="preserve">case, </w:t>
      </w:r>
      <w:r>
        <w:rPr>
          <w:rFonts w:ascii="Times New Roman" w:eastAsia="Times New Roman" w:hAnsi="Times New Roman" w:cs="Times New Roman"/>
          <w:i/>
          <w:color w:val="000000"/>
          <w:sz w:val="24"/>
          <w:szCs w:val="24"/>
        </w:rPr>
        <w:t>P. websteri</w:t>
      </w:r>
      <w:r>
        <w:rPr>
          <w:rFonts w:ascii="Times New Roman" w:eastAsia="Times New Roman" w:hAnsi="Times New Roman" w:cs="Times New Roman"/>
          <w:color w:val="000000"/>
          <w:sz w:val="24"/>
          <w:szCs w:val="24"/>
        </w:rPr>
        <w:t xml:space="preserve"> brought to Oahu via California oyster seed resulted in a severe infestation, and caused farmers to abandon their land-locked oyster pond </w:t>
      </w:r>
      <w:hyperlink r:id="rId42">
        <w:r>
          <w:rPr>
            <w:rFonts w:ascii="Times New Roman" w:eastAsia="Times New Roman" w:hAnsi="Times New Roman" w:cs="Times New Roman"/>
            <w:color w:val="000000"/>
            <w:sz w:val="24"/>
            <w:szCs w:val="24"/>
          </w:rPr>
          <w:t>(Bailey-Brock and Ringwood 1982)</w:t>
        </w:r>
      </w:hyperlink>
      <w:r>
        <w:rPr>
          <w:rFonts w:ascii="Times New Roman" w:eastAsia="Times New Roman" w:hAnsi="Times New Roman" w:cs="Times New Roman"/>
          <w:color w:val="000000"/>
          <w:sz w:val="24"/>
          <w:szCs w:val="24"/>
        </w:rPr>
        <w:t xml:space="preserve">. </w:t>
      </w:r>
    </w:p>
    <w:p w14:paraId="6427035C" w14:textId="5190F417" w:rsidR="00235BE6" w:rsidRDefault="008B0DD7" w:rsidP="00737BBE">
      <w:pPr>
        <w:pBdr>
          <w:top w:val="nil"/>
          <w:left w:val="nil"/>
          <w:bottom w:val="nil"/>
          <w:right w:val="nil"/>
          <w:between w:val="nil"/>
        </w:pBdr>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When invasive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spp. </w:t>
      </w:r>
      <w:r w:rsidR="005F2167">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 xml:space="preserve">re introduced to new regions, they can disperse during their planktonic larval stage to infect other shellfish within a basin </w:t>
      </w:r>
      <w:hyperlink r:id="rId43">
        <w:r>
          <w:rPr>
            <w:rFonts w:ascii="Times New Roman" w:eastAsia="Times New Roman" w:hAnsi="Times New Roman" w:cs="Times New Roman"/>
            <w:color w:val="000000"/>
            <w:sz w:val="24"/>
            <w:szCs w:val="24"/>
          </w:rPr>
          <w:t>(Simon and Sato-Okoshi 2015; Blake and Arnofsky 1999; David et al.2014; Hansen et al. 2010)</w:t>
        </w:r>
      </w:hyperlink>
      <w:r>
        <w:rPr>
          <w:rFonts w:ascii="Times New Roman" w:eastAsia="Times New Roman" w:hAnsi="Times New Roman" w:cs="Times New Roman"/>
          <w:color w:val="000000"/>
          <w:sz w:val="24"/>
          <w:szCs w:val="24"/>
        </w:rPr>
        <w:t xml:space="preserve">. As shellfish farmers grow oysters in high-density bags, racks, or lines, a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infestation can spread readily within a farm, and the subsequent movement of stock is considered the primary pathway for </w:t>
      </w:r>
      <w:r>
        <w:rPr>
          <w:rFonts w:ascii="Times New Roman" w:eastAsia="Times New Roman" w:hAnsi="Times New Roman" w:cs="Times New Roman"/>
          <w:i/>
          <w:color w:val="000000"/>
          <w:sz w:val="24"/>
          <w:szCs w:val="24"/>
        </w:rPr>
        <w:lastRenderedPageBreak/>
        <w:t xml:space="preserve">Polydora </w:t>
      </w:r>
      <w:r>
        <w:rPr>
          <w:rFonts w:ascii="Times New Roman" w:eastAsia="Times New Roman" w:hAnsi="Times New Roman" w:cs="Times New Roman"/>
          <w:color w:val="000000"/>
          <w:sz w:val="24"/>
          <w:szCs w:val="24"/>
        </w:rPr>
        <w:t xml:space="preserve">introduction into new regions </w:t>
      </w:r>
      <w:hyperlink r:id="rId44">
        <w:r>
          <w:rPr>
            <w:rFonts w:ascii="Times New Roman" w:eastAsia="Times New Roman" w:hAnsi="Times New Roman" w:cs="Times New Roman"/>
            <w:color w:val="000000"/>
            <w:sz w:val="24"/>
            <w:szCs w:val="24"/>
          </w:rPr>
          <w:t>(Simon and Sato-Okoshi 2015; Moreno et al. 2006)</w:t>
        </w:r>
      </w:hyperlink>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spp. </w:t>
      </w:r>
      <w:r w:rsidR="005F2167">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z w:val="24"/>
          <w:szCs w:val="24"/>
        </w:rPr>
        <w:t xml:space="preserve">orms do not usually kill the host, nor do they inhabit living host tissue, so infections can go undetected via traditional disease screening and may not be recognized until an area is fully infested </w:t>
      </w:r>
      <w:hyperlink r:id="rId45">
        <w:r>
          <w:rPr>
            <w:rFonts w:ascii="Times New Roman" w:eastAsia="Times New Roman" w:hAnsi="Times New Roman" w:cs="Times New Roman"/>
            <w:color w:val="000000"/>
            <w:sz w:val="24"/>
            <w:szCs w:val="24"/>
          </w:rPr>
          <w:t>(Korringa 1976)</w:t>
        </w:r>
      </w:hyperlink>
      <w:r>
        <w:rPr>
          <w:rFonts w:ascii="Times New Roman" w:eastAsia="Times New Roman" w:hAnsi="Times New Roman" w:cs="Times New Roman"/>
          <w:color w:val="000000"/>
          <w:sz w:val="24"/>
          <w:szCs w:val="24"/>
        </w:rPr>
        <w:t xml:space="preserve">. The infection mechanism might explain why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spp. </w:t>
      </w:r>
      <w:r w:rsidR="005F2167">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z w:val="24"/>
          <w:szCs w:val="24"/>
        </w:rPr>
        <w:t xml:space="preserve">ere found to be very prevalent in the year in which the infections were first reported from Puget Sound (up to 53% of </w:t>
      </w:r>
      <w:r>
        <w:rPr>
          <w:rFonts w:ascii="Times New Roman" w:eastAsia="Times New Roman" w:hAnsi="Times New Roman" w:cs="Times New Roman"/>
          <w:i/>
          <w:color w:val="000000"/>
          <w:sz w:val="24"/>
          <w:szCs w:val="24"/>
        </w:rPr>
        <w:t>C</w:t>
      </w:r>
      <w:r>
        <w:rPr>
          <w:rFonts w:ascii="Times New Roman" w:eastAsia="Times New Roman" w:hAnsi="Times New Roman" w:cs="Times New Roman"/>
          <w:i/>
          <w:sz w:val="24"/>
          <w:szCs w:val="24"/>
        </w:rPr>
        <w:t>.</w:t>
      </w:r>
      <w:r>
        <w:rPr>
          <w:rFonts w:ascii="Times New Roman" w:eastAsia="Times New Roman" w:hAnsi="Times New Roman" w:cs="Times New Roman"/>
          <w:i/>
          <w:color w:val="000000"/>
          <w:sz w:val="24"/>
          <w:szCs w:val="24"/>
        </w:rPr>
        <w:t xml:space="preserve"> gigas</w:t>
      </w:r>
      <w:r>
        <w:rPr>
          <w:rFonts w:ascii="Times New Roman" w:eastAsia="Times New Roman" w:hAnsi="Times New Roman" w:cs="Times New Roman"/>
          <w:color w:val="000000"/>
          <w:sz w:val="24"/>
          <w:szCs w:val="24"/>
        </w:rPr>
        <w:t xml:space="preserve"> infected in Oakland Bay) (</w:t>
      </w:r>
      <w:r w:rsidR="00970C6C">
        <w:rPr>
          <w:rFonts w:ascii="Times New Roman" w:eastAsia="Times New Roman" w:hAnsi="Times New Roman" w:cs="Times New Roman"/>
          <w:color w:val="000000"/>
          <w:sz w:val="24"/>
          <w:szCs w:val="24"/>
        </w:rPr>
        <w:t>Martinelli</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et al. in </w:t>
      </w:r>
      <w:r>
        <w:rPr>
          <w:rFonts w:ascii="Times New Roman" w:eastAsia="Times New Roman" w:hAnsi="Times New Roman" w:cs="Times New Roman"/>
          <w:sz w:val="24"/>
          <w:szCs w:val="24"/>
        </w:rPr>
        <w:t>review</w:t>
      </w:r>
      <w:r>
        <w:rPr>
          <w:rFonts w:ascii="Times New Roman" w:eastAsia="Times New Roman" w:hAnsi="Times New Roman" w:cs="Times New Roman"/>
          <w:color w:val="000000"/>
          <w:sz w:val="24"/>
          <w:szCs w:val="24"/>
        </w:rPr>
        <w:t xml:space="preserve">). Many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species have broad host ranges, making it possible for the species to persist in non-cultured reservoir hosts, regardless of growers’ control treatments </w:t>
      </w:r>
      <w:hyperlink r:id="rId46">
        <w:r>
          <w:rPr>
            <w:rFonts w:ascii="Times New Roman" w:eastAsia="Times New Roman" w:hAnsi="Times New Roman" w:cs="Times New Roman"/>
            <w:color w:val="000000"/>
            <w:sz w:val="24"/>
            <w:szCs w:val="24"/>
          </w:rPr>
          <w:t>(Moreno et al. 2006)</w:t>
        </w:r>
      </w:hyperlink>
      <w:r>
        <w:rPr>
          <w:rFonts w:ascii="Times New Roman" w:eastAsia="Times New Roman" w:hAnsi="Times New Roman" w:cs="Times New Roman"/>
          <w:color w:val="000000"/>
          <w:sz w:val="24"/>
          <w:szCs w:val="24"/>
        </w:rPr>
        <w:t>.</w:t>
      </w:r>
      <w:del w:id="222" w:author="Laura H Spencer" w:date="2019-09-29T10:58:00Z">
        <w:r w:rsidDel="0073290E">
          <w:rPr>
            <w:rFonts w:ascii="Times New Roman" w:eastAsia="Times New Roman" w:hAnsi="Times New Roman" w:cs="Times New Roman"/>
            <w:color w:val="000000"/>
            <w:sz w:val="24"/>
            <w:szCs w:val="24"/>
          </w:rPr>
          <w:delText xml:space="preserve"> </w:delText>
        </w:r>
      </w:del>
      <w:ins w:id="223" w:author="Laura H Spencer" w:date="2019-09-29T10:58:00Z">
        <w:r w:rsidR="0073290E">
          <w:rPr>
            <w:rFonts w:ascii="Times New Roman" w:eastAsia="Times New Roman" w:hAnsi="Times New Roman" w:cs="Times New Roman"/>
            <w:color w:val="000000"/>
            <w:sz w:val="24"/>
            <w:szCs w:val="24"/>
          </w:rPr>
          <w:t xml:space="preserve"> </w:t>
        </w:r>
      </w:ins>
      <w:del w:id="224" w:author="Laura H Spencer" w:date="2019-09-29T10:42:00Z">
        <w:r w:rsidDel="00F7224F">
          <w:rPr>
            <w:rFonts w:ascii="Times New Roman" w:eastAsia="Times New Roman" w:hAnsi="Times New Roman" w:cs="Times New Roman"/>
            <w:color w:val="000000"/>
            <w:sz w:val="24"/>
            <w:szCs w:val="24"/>
          </w:rPr>
          <w:delText xml:space="preserve">Once introduced, aquatic invasive species are rarely eradicated, and the most feasible option is often to limit further geographic spread of the invader </w:delText>
        </w:r>
        <w:r w:rsidR="00974438" w:rsidDel="00F7224F">
          <w:fldChar w:fldCharType="begin"/>
        </w:r>
        <w:r w:rsidR="00974438" w:rsidDel="00F7224F">
          <w:delInstrText xml:space="preserve"> HYPERLINK "https://paperpile.com/c/RcvCBz/pTz3+ly4P+Exfx" \h </w:delInstrText>
        </w:r>
        <w:r w:rsidR="00974438" w:rsidDel="00F7224F">
          <w:fldChar w:fldCharType="separate"/>
        </w:r>
        <w:r w:rsidDel="00F7224F">
          <w:rPr>
            <w:rFonts w:ascii="Times New Roman" w:eastAsia="Times New Roman" w:hAnsi="Times New Roman" w:cs="Times New Roman"/>
            <w:color w:val="000000"/>
            <w:sz w:val="24"/>
            <w:szCs w:val="24"/>
          </w:rPr>
          <w:delText>(Çinar 2013; Paladini et al. 2017; Bower et al. 1994)</w:delText>
        </w:r>
        <w:r w:rsidR="00974438" w:rsidDel="00F7224F">
          <w:rPr>
            <w:rFonts w:ascii="Times New Roman" w:eastAsia="Times New Roman" w:hAnsi="Times New Roman" w:cs="Times New Roman"/>
            <w:color w:val="000000"/>
            <w:sz w:val="24"/>
            <w:szCs w:val="24"/>
          </w:rPr>
          <w:fldChar w:fldCharType="end"/>
        </w:r>
        <w:r w:rsidDel="00F7224F">
          <w:rPr>
            <w:rFonts w:ascii="Times New Roman" w:eastAsia="Times New Roman" w:hAnsi="Times New Roman" w:cs="Times New Roman"/>
            <w:color w:val="000000"/>
            <w:sz w:val="24"/>
            <w:szCs w:val="24"/>
          </w:rPr>
          <w:delText xml:space="preserve">. </w:delText>
        </w:r>
      </w:del>
    </w:p>
    <w:p w14:paraId="47B8C640" w14:textId="77777777" w:rsidR="00235BE6" w:rsidRDefault="00235BE6" w:rsidP="00737BBE">
      <w:pPr>
        <w:pBdr>
          <w:top w:val="nil"/>
          <w:left w:val="nil"/>
          <w:bottom w:val="nil"/>
          <w:right w:val="nil"/>
          <w:between w:val="nil"/>
        </w:pBdr>
        <w:spacing w:line="480" w:lineRule="auto"/>
        <w:rPr>
          <w:rFonts w:ascii="Times New Roman" w:eastAsia="Times New Roman" w:hAnsi="Times New Roman" w:cs="Times New Roman"/>
          <w:sz w:val="24"/>
          <w:szCs w:val="24"/>
        </w:rPr>
      </w:pPr>
    </w:p>
    <w:p w14:paraId="6498C818" w14:textId="77777777" w:rsidR="00755762" w:rsidRDefault="008B0DD7" w:rsidP="00737BBE">
      <w:p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smallCaps/>
          <w:color w:val="000000"/>
          <w:sz w:val="24"/>
          <w:szCs w:val="24"/>
        </w:rPr>
        <w:t>Status of</w:t>
      </w:r>
      <w:r>
        <w:rPr>
          <w:rFonts w:ascii="Times New Roman" w:eastAsia="Times New Roman" w:hAnsi="Times New Roman" w:cs="Times New Roman"/>
          <w:b/>
          <w:i/>
          <w:smallCaps/>
          <w:color w:val="000000"/>
          <w:sz w:val="24"/>
          <w:szCs w:val="24"/>
        </w:rPr>
        <w:t xml:space="preserve"> Polydora</w:t>
      </w:r>
      <w:r>
        <w:rPr>
          <w:rFonts w:ascii="Times New Roman" w:eastAsia="Times New Roman" w:hAnsi="Times New Roman" w:cs="Times New Roman"/>
          <w:b/>
          <w:smallCaps/>
          <w:color w:val="000000"/>
          <w:sz w:val="24"/>
          <w:szCs w:val="24"/>
        </w:rPr>
        <w:t xml:space="preserve"> monitoring and regulations in the USA </w:t>
      </w:r>
    </w:p>
    <w:p w14:paraId="169A5953" w14:textId="7DE8F957" w:rsidR="00235BE6" w:rsidRDefault="008B0DD7" w:rsidP="00737BBE">
      <w:p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Shell-boring </w:t>
      </w:r>
      <w:r>
        <w:rPr>
          <w:rFonts w:ascii="Times New Roman" w:eastAsia="Times New Roman" w:hAnsi="Times New Roman" w:cs="Times New Roman"/>
          <w:i/>
          <w:color w:val="000000"/>
          <w:sz w:val="24"/>
          <w:szCs w:val="24"/>
        </w:rPr>
        <w:t xml:space="preserve">Polydora </w:t>
      </w:r>
      <w:r>
        <w:rPr>
          <w:rFonts w:ascii="Times New Roman" w:eastAsia="Times New Roman" w:hAnsi="Times New Roman" w:cs="Times New Roman"/>
          <w:color w:val="000000"/>
          <w:sz w:val="24"/>
          <w:szCs w:val="24"/>
        </w:rPr>
        <w:t xml:space="preserve">spp. are not monitored or regulated in the </w:t>
      </w:r>
      <w:del w:id="225" w:author="Laura H Spencer" w:date="2019-09-11T13:49:00Z">
        <w:r w:rsidDel="008037F2">
          <w:rPr>
            <w:rFonts w:ascii="Times New Roman" w:eastAsia="Times New Roman" w:hAnsi="Times New Roman" w:cs="Times New Roman"/>
            <w:color w:val="000000"/>
            <w:sz w:val="24"/>
            <w:szCs w:val="24"/>
          </w:rPr>
          <w:delText xml:space="preserve">the </w:delText>
        </w:r>
      </w:del>
      <w:r>
        <w:rPr>
          <w:rFonts w:ascii="Times New Roman" w:eastAsia="Times New Roman" w:hAnsi="Times New Roman" w:cs="Times New Roman"/>
          <w:color w:val="000000"/>
          <w:sz w:val="24"/>
          <w:szCs w:val="24"/>
        </w:rPr>
        <w:t>United States. Their ubiquity and long history as a pest species in infected regions of the Atlantic and Gulf Coasts may be the reason for this lack of federal regulation (</w:t>
      </w:r>
      <w:hyperlink r:id="rId47">
        <w:r>
          <w:rPr>
            <w:rFonts w:ascii="Times New Roman" w:eastAsia="Times New Roman" w:hAnsi="Times New Roman" w:cs="Times New Roman"/>
            <w:color w:val="000000"/>
            <w:sz w:val="24"/>
            <w:szCs w:val="24"/>
          </w:rPr>
          <w:t>Lunz 1941</w:t>
        </w:r>
      </w:hyperlink>
      <w:hyperlink r:id="rId48">
        <w:r>
          <w:rPr>
            <w:rFonts w:ascii="Times New Roman" w:eastAsia="Times New Roman" w:hAnsi="Times New Roman" w:cs="Times New Roman"/>
            <w:sz w:val="24"/>
            <w:szCs w:val="24"/>
          </w:rPr>
          <w:t>;</w:t>
        </w:r>
      </w:hyperlink>
      <w:hyperlink r:id="rId49">
        <w:r>
          <w:rPr>
            <w:rFonts w:ascii="Times New Roman" w:eastAsia="Times New Roman" w:hAnsi="Times New Roman" w:cs="Times New Roman"/>
            <w:color w:val="000000"/>
            <w:sz w:val="24"/>
            <w:szCs w:val="24"/>
          </w:rPr>
          <w:t xml:space="preserve"> Lafferty and Kuris 1996</w:t>
        </w:r>
      </w:hyperlink>
      <w:r>
        <w:rPr>
          <w:rFonts w:ascii="Times New Roman" w:eastAsia="Times New Roman" w:hAnsi="Times New Roman" w:cs="Times New Roman"/>
          <w:color w:val="000000"/>
          <w:sz w:val="24"/>
          <w:szCs w:val="24"/>
        </w:rPr>
        <w:t xml:space="preserve">). </w:t>
      </w:r>
      <w:del w:id="226" w:author="Laura H Spencer" w:date="2019-09-11T13:56:00Z">
        <w:r w:rsidDel="00FE560F">
          <w:rPr>
            <w:rFonts w:ascii="Times New Roman" w:eastAsia="Times New Roman" w:hAnsi="Times New Roman" w:cs="Times New Roman"/>
            <w:color w:val="000000"/>
            <w:sz w:val="24"/>
            <w:szCs w:val="24"/>
          </w:rPr>
          <w:delText>However,</w:delText>
        </w:r>
      </w:del>
      <w:ins w:id="227" w:author="Laura H Spencer" w:date="2019-09-29T11:31:00Z">
        <w:r w:rsidR="0017244F">
          <w:rPr>
            <w:rFonts w:ascii="Times New Roman" w:eastAsia="Times New Roman" w:hAnsi="Times New Roman" w:cs="Times New Roman"/>
            <w:color w:val="000000"/>
            <w:sz w:val="24"/>
            <w:szCs w:val="24"/>
          </w:rPr>
          <w:t>Nevertheless</w:t>
        </w:r>
      </w:ins>
      <w:ins w:id="228" w:author="Laura H Spencer" w:date="2019-09-11T13:56:00Z">
        <w:r w:rsidR="00FE560F">
          <w:rPr>
            <w:rFonts w:ascii="Times New Roman" w:eastAsia="Times New Roman" w:hAnsi="Times New Roman" w:cs="Times New Roman"/>
            <w:color w:val="000000"/>
            <w:sz w:val="24"/>
            <w:szCs w:val="24"/>
          </w:rPr>
          <w:t>,</w:t>
        </w:r>
      </w:ins>
      <w:r>
        <w:rPr>
          <w:rFonts w:ascii="Times New Roman" w:eastAsia="Times New Roman" w:hAnsi="Times New Roman" w:cs="Times New Roman"/>
          <w:color w:val="000000"/>
          <w:sz w:val="24"/>
          <w:szCs w:val="24"/>
        </w:rPr>
        <w:t xml:space="preserve"> researchers and government agencies continue to help Atlantic and Gulf farmers control infection. For example, in the past five years the Maine Sea Grant</w:t>
      </w:r>
      <w:r>
        <w:rPr>
          <w:rFonts w:ascii="Times New Roman" w:eastAsia="Times New Roman" w:hAnsi="Times New Roman" w:cs="Times New Roman"/>
          <w:sz w:val="24"/>
          <w:szCs w:val="24"/>
        </w:rPr>
        <w:t xml:space="preserve"> </w:t>
      </w:r>
      <w:hyperlink r:id="rId50">
        <w:r>
          <w:rPr>
            <w:rFonts w:ascii="Times New Roman" w:eastAsia="Times New Roman" w:hAnsi="Times New Roman" w:cs="Times New Roman"/>
            <w:sz w:val="24"/>
            <w:szCs w:val="24"/>
          </w:rPr>
          <w:t>(Morse et al. 2015)</w:t>
        </w:r>
      </w:hyperlink>
      <w:r>
        <w:rPr>
          <w:rFonts w:ascii="Times New Roman" w:eastAsia="Times New Roman" w:hAnsi="Times New Roman" w:cs="Times New Roman"/>
          <w:sz w:val="24"/>
          <w:szCs w:val="24"/>
        </w:rPr>
        <w:t xml:space="preserve">, Alabama Cooperative Extension System </w:t>
      </w:r>
      <w:hyperlink r:id="rId51">
        <w:r>
          <w:rPr>
            <w:rFonts w:ascii="Times New Roman" w:eastAsia="Times New Roman" w:hAnsi="Times New Roman" w:cs="Times New Roman"/>
            <w:sz w:val="24"/>
            <w:szCs w:val="24"/>
          </w:rPr>
          <w:t>(Walton et al. 2012; Gamble 2016)</w:t>
        </w:r>
      </w:hyperlink>
      <w:r>
        <w:rPr>
          <w:rFonts w:ascii="Times New Roman" w:eastAsia="Times New Roman" w:hAnsi="Times New Roman" w:cs="Times New Roman"/>
          <w:sz w:val="24"/>
          <w:szCs w:val="24"/>
        </w:rPr>
        <w:t xml:space="preserve">, New Jersey Sea Grant </w:t>
      </w:r>
      <w:hyperlink r:id="rId52">
        <w:r>
          <w:rPr>
            <w:rFonts w:ascii="Times New Roman" w:eastAsia="Times New Roman" w:hAnsi="Times New Roman" w:cs="Times New Roman"/>
            <w:sz w:val="24"/>
            <w:szCs w:val="24"/>
          </w:rPr>
          <w:t>(Calvo et al. 2014.)</w:t>
        </w:r>
      </w:hyperlink>
      <w:r>
        <w:rPr>
          <w:rFonts w:ascii="Times New Roman" w:eastAsia="Times New Roman" w:hAnsi="Times New Roman" w:cs="Times New Roman"/>
          <w:sz w:val="24"/>
          <w:szCs w:val="24"/>
        </w:rPr>
        <w:t xml:space="preserve">, and the USDA Sustainable Agriculture Research &amp; Education (USDA Grant FNE13-780) invested in communication tools and methods for farmers to mitigate the effects of mud worm on their shellfish products. </w:t>
      </w:r>
      <w:ins w:id="229" w:author="Laura H Spencer" w:date="2019-09-29T10:59:00Z">
        <w:r w:rsidR="0073290E" w:rsidRPr="00BF28C0">
          <w:rPr>
            <w:rFonts w:ascii="Times New Roman" w:eastAsia="Times New Roman" w:hAnsi="Times New Roman" w:cs="Times New Roman"/>
            <w:sz w:val="24"/>
            <w:szCs w:val="24"/>
          </w:rPr>
          <w:t xml:space="preserve">These </w:t>
        </w:r>
      </w:ins>
      <w:ins w:id="230" w:author="Laura H Spencer" w:date="2019-09-29T11:01:00Z">
        <w:r w:rsidR="0073290E" w:rsidRPr="00BF28C0">
          <w:rPr>
            <w:rFonts w:ascii="Times New Roman" w:eastAsia="Times New Roman" w:hAnsi="Times New Roman" w:cs="Times New Roman"/>
            <w:sz w:val="24"/>
            <w:szCs w:val="24"/>
          </w:rPr>
          <w:t>investments</w:t>
        </w:r>
      </w:ins>
      <w:ins w:id="231" w:author="Laura H Spencer" w:date="2019-09-11T14:28:00Z">
        <w:r w:rsidR="005F2167" w:rsidRPr="009E49E2">
          <w:rPr>
            <w:rFonts w:ascii="Times New Roman" w:eastAsia="Times New Roman" w:hAnsi="Times New Roman" w:cs="Times New Roman"/>
            <w:sz w:val="24"/>
            <w:szCs w:val="24"/>
          </w:rPr>
          <w:t xml:space="preserve"> highligh</w:t>
        </w:r>
      </w:ins>
      <w:ins w:id="232" w:author="Laura H Spencer" w:date="2019-09-29T11:01:00Z">
        <w:r w:rsidR="0073290E" w:rsidRPr="00BF28C0">
          <w:rPr>
            <w:rFonts w:ascii="Times New Roman" w:eastAsia="Times New Roman" w:hAnsi="Times New Roman" w:cs="Times New Roman"/>
            <w:sz w:val="24"/>
            <w:szCs w:val="24"/>
          </w:rPr>
          <w:t>t</w:t>
        </w:r>
      </w:ins>
      <w:ins w:id="233" w:author="Laura H Spencer" w:date="2019-09-11T14:28:00Z">
        <w:r w:rsidR="005F2167" w:rsidRPr="009E49E2">
          <w:rPr>
            <w:rFonts w:ascii="Times New Roman" w:eastAsia="Times New Roman" w:hAnsi="Times New Roman" w:cs="Times New Roman"/>
            <w:sz w:val="24"/>
            <w:szCs w:val="24"/>
          </w:rPr>
          <w:t xml:space="preserve"> </w:t>
        </w:r>
      </w:ins>
      <w:ins w:id="234" w:author="Laura H Spencer" w:date="2019-09-29T11:03:00Z">
        <w:r w:rsidR="00FA6B66" w:rsidRPr="00BF28C0">
          <w:rPr>
            <w:rFonts w:ascii="Times New Roman" w:eastAsia="Times New Roman" w:hAnsi="Times New Roman" w:cs="Times New Roman"/>
            <w:sz w:val="24"/>
            <w:szCs w:val="24"/>
          </w:rPr>
          <w:t xml:space="preserve">that </w:t>
        </w:r>
        <w:r w:rsidR="00FA6B66" w:rsidRPr="00BF28C0">
          <w:rPr>
            <w:rFonts w:ascii="Times New Roman" w:eastAsia="Times New Roman" w:hAnsi="Times New Roman" w:cs="Times New Roman"/>
            <w:i/>
            <w:sz w:val="24"/>
            <w:szCs w:val="24"/>
          </w:rPr>
          <w:t>Polydora</w:t>
        </w:r>
        <w:r w:rsidR="00FA6B66" w:rsidRPr="00BF28C0">
          <w:rPr>
            <w:rFonts w:ascii="Times New Roman" w:eastAsia="Times New Roman" w:hAnsi="Times New Roman" w:cs="Times New Roman"/>
            <w:sz w:val="24"/>
            <w:szCs w:val="24"/>
          </w:rPr>
          <w:t xml:space="preserve"> is an ongoing, </w:t>
        </w:r>
      </w:ins>
      <w:ins w:id="235" w:author="Laura H Spencer" w:date="2019-09-29T11:04:00Z">
        <w:r w:rsidR="00FA6B66" w:rsidRPr="00BF28C0">
          <w:rPr>
            <w:rFonts w:ascii="Times New Roman" w:eastAsia="Times New Roman" w:hAnsi="Times New Roman" w:cs="Times New Roman"/>
            <w:sz w:val="24"/>
            <w:szCs w:val="24"/>
          </w:rPr>
          <w:t>real issue for</w:t>
        </w:r>
      </w:ins>
      <w:ins w:id="236" w:author="Laura H Spencer" w:date="2019-09-29T11:01:00Z">
        <w:r w:rsidR="0073290E" w:rsidRPr="00BF28C0">
          <w:rPr>
            <w:rFonts w:ascii="Times New Roman" w:eastAsia="Times New Roman" w:hAnsi="Times New Roman" w:cs="Times New Roman"/>
            <w:sz w:val="24"/>
            <w:szCs w:val="24"/>
          </w:rPr>
          <w:t xml:space="preserve"> </w:t>
        </w:r>
      </w:ins>
      <w:ins w:id="237" w:author="Laura H Spencer" w:date="2019-09-29T11:04:00Z">
        <w:r w:rsidR="00FA6B66" w:rsidRPr="00BF28C0">
          <w:rPr>
            <w:rFonts w:ascii="Times New Roman" w:eastAsia="Times New Roman" w:hAnsi="Times New Roman" w:cs="Times New Roman"/>
            <w:sz w:val="24"/>
            <w:szCs w:val="24"/>
          </w:rPr>
          <w:t xml:space="preserve">farmers in infected </w:t>
        </w:r>
      </w:ins>
      <w:ins w:id="238" w:author="Laura H Spencer" w:date="2019-09-29T12:39:00Z">
        <w:r w:rsidR="00BF28C0">
          <w:rPr>
            <w:rFonts w:ascii="Times New Roman" w:eastAsia="Times New Roman" w:hAnsi="Times New Roman" w:cs="Times New Roman"/>
            <w:sz w:val="24"/>
            <w:szCs w:val="24"/>
          </w:rPr>
          <w:t>regions</w:t>
        </w:r>
      </w:ins>
      <w:ins w:id="239" w:author="Laura H Spencer" w:date="2019-09-29T11:04:00Z">
        <w:r w:rsidR="00FA6B66" w:rsidRPr="00BF28C0">
          <w:rPr>
            <w:rFonts w:ascii="Times New Roman" w:eastAsia="Times New Roman" w:hAnsi="Times New Roman" w:cs="Times New Roman"/>
            <w:sz w:val="24"/>
            <w:szCs w:val="24"/>
          </w:rPr>
          <w:t xml:space="preserve">, and </w:t>
        </w:r>
      </w:ins>
      <w:ins w:id="240" w:author="Laura H Spencer" w:date="2019-09-29T11:06:00Z">
        <w:r w:rsidR="00FA6B66" w:rsidRPr="00BF28C0">
          <w:rPr>
            <w:rFonts w:ascii="Times New Roman" w:eastAsia="Times New Roman" w:hAnsi="Times New Roman" w:cs="Times New Roman"/>
            <w:sz w:val="24"/>
            <w:szCs w:val="24"/>
          </w:rPr>
          <w:t xml:space="preserve">how </w:t>
        </w:r>
      </w:ins>
      <w:ins w:id="241" w:author="Laura H Spencer" w:date="2019-09-29T11:00:00Z">
        <w:r w:rsidR="0073290E" w:rsidRPr="00BF28C0">
          <w:rPr>
            <w:rFonts w:ascii="Times New Roman" w:eastAsia="Times New Roman" w:hAnsi="Times New Roman" w:cs="Times New Roman"/>
            <w:sz w:val="24"/>
            <w:szCs w:val="24"/>
          </w:rPr>
          <w:t xml:space="preserve">Washington </w:t>
        </w:r>
      </w:ins>
      <w:ins w:id="242" w:author="Laura H Spencer" w:date="2019-09-29T11:06:00Z">
        <w:r w:rsidR="00FA6B66" w:rsidRPr="009E49E2">
          <w:rPr>
            <w:rFonts w:ascii="Times New Roman" w:eastAsia="Times New Roman" w:hAnsi="Times New Roman" w:cs="Times New Roman"/>
            <w:sz w:val="24"/>
            <w:szCs w:val="24"/>
          </w:rPr>
          <w:t xml:space="preserve">growers may </w:t>
        </w:r>
      </w:ins>
      <w:ins w:id="243" w:author="Laura H Spencer" w:date="2019-09-29T11:27:00Z">
        <w:r w:rsidR="009E49E2">
          <w:rPr>
            <w:rFonts w:ascii="Times New Roman" w:eastAsia="Times New Roman" w:hAnsi="Times New Roman" w:cs="Times New Roman"/>
            <w:sz w:val="24"/>
            <w:szCs w:val="24"/>
          </w:rPr>
          <w:t>need to respond</w:t>
        </w:r>
      </w:ins>
      <w:ins w:id="244" w:author="Laura H Spencer" w:date="2019-09-29T11:06:00Z">
        <w:r w:rsidR="00FA6B66" w:rsidRPr="009E49E2">
          <w:rPr>
            <w:rFonts w:ascii="Times New Roman" w:eastAsia="Times New Roman" w:hAnsi="Times New Roman" w:cs="Times New Roman"/>
            <w:sz w:val="24"/>
            <w:szCs w:val="24"/>
          </w:rPr>
          <w:t xml:space="preserve"> if </w:t>
        </w:r>
        <w:r w:rsidR="00FA6B66" w:rsidRPr="00BF28C0">
          <w:rPr>
            <w:rFonts w:ascii="Times New Roman" w:eastAsia="Times New Roman" w:hAnsi="Times New Roman" w:cs="Times New Roman"/>
            <w:i/>
            <w:sz w:val="24"/>
            <w:szCs w:val="24"/>
          </w:rPr>
          <w:t>Polydora</w:t>
        </w:r>
      </w:ins>
      <w:ins w:id="245" w:author="Laura H Spencer" w:date="2019-09-29T11:11:00Z">
        <w:r w:rsidR="00FA6B66" w:rsidRPr="009E49E2">
          <w:rPr>
            <w:rFonts w:ascii="Times New Roman" w:eastAsia="Times New Roman" w:hAnsi="Times New Roman" w:cs="Times New Roman"/>
            <w:sz w:val="24"/>
            <w:szCs w:val="24"/>
          </w:rPr>
          <w:t xml:space="preserve"> prevalence increase</w:t>
        </w:r>
        <w:r w:rsidR="00FA6B66" w:rsidRPr="0017244F">
          <w:rPr>
            <w:rFonts w:ascii="Times New Roman" w:eastAsia="Times New Roman" w:hAnsi="Times New Roman" w:cs="Times New Roman"/>
            <w:sz w:val="24"/>
            <w:szCs w:val="24"/>
          </w:rPr>
          <w:t>s</w:t>
        </w:r>
      </w:ins>
      <w:ins w:id="246" w:author="Laura H Spencer" w:date="2019-09-29T11:14:00Z">
        <w:r w:rsidR="008E222E" w:rsidRPr="0017244F">
          <w:rPr>
            <w:rFonts w:ascii="Times New Roman" w:eastAsia="Times New Roman" w:hAnsi="Times New Roman" w:cs="Times New Roman"/>
            <w:sz w:val="24"/>
            <w:szCs w:val="24"/>
          </w:rPr>
          <w:t xml:space="preserve"> in the state</w:t>
        </w:r>
      </w:ins>
      <w:ins w:id="247" w:author="Laura H Spencer" w:date="2019-09-29T11:11:00Z">
        <w:r w:rsidR="00FA6B66" w:rsidRPr="0017244F">
          <w:rPr>
            <w:rFonts w:ascii="Times New Roman" w:eastAsia="Times New Roman" w:hAnsi="Times New Roman" w:cs="Times New Roman"/>
            <w:sz w:val="24"/>
            <w:szCs w:val="24"/>
          </w:rPr>
          <w:t>.</w:t>
        </w:r>
        <w:r w:rsidR="00FA6B66">
          <w:rPr>
            <w:rFonts w:ascii="Times New Roman" w:eastAsia="Times New Roman" w:hAnsi="Times New Roman" w:cs="Times New Roman"/>
            <w:sz w:val="24"/>
            <w:szCs w:val="24"/>
          </w:rPr>
          <w:t xml:space="preserve"> </w:t>
        </w:r>
      </w:ins>
    </w:p>
    <w:p w14:paraId="3A6170FC" w14:textId="77777777" w:rsidR="005F2167" w:rsidRDefault="005F2167" w:rsidP="005F2167">
      <w:pPr>
        <w:pBdr>
          <w:top w:val="nil"/>
          <w:left w:val="nil"/>
          <w:bottom w:val="nil"/>
          <w:right w:val="nil"/>
          <w:between w:val="nil"/>
        </w:pBdr>
        <w:spacing w:line="480" w:lineRule="auto"/>
        <w:rPr>
          <w:ins w:id="248" w:author="Laura H Spencer" w:date="2019-09-11T14:32:00Z"/>
          <w:rFonts w:ascii="Times New Roman" w:eastAsia="Times New Roman" w:hAnsi="Times New Roman" w:cs="Times New Roman"/>
          <w:b/>
          <w:smallCaps/>
          <w:color w:val="000000"/>
          <w:sz w:val="24"/>
          <w:szCs w:val="24"/>
        </w:rPr>
      </w:pPr>
    </w:p>
    <w:p w14:paraId="7F760A20" w14:textId="1B3B3065" w:rsidR="00755762" w:rsidRDefault="00755762">
      <w:pPr>
        <w:pBdr>
          <w:top w:val="nil"/>
          <w:left w:val="nil"/>
          <w:bottom w:val="nil"/>
          <w:right w:val="nil"/>
          <w:between w:val="nil"/>
        </w:pBdr>
        <w:spacing w:line="480" w:lineRule="auto"/>
        <w:rPr>
          <w:rFonts w:ascii="Times New Roman" w:eastAsia="Times New Roman" w:hAnsi="Times New Roman" w:cs="Times New Roman"/>
          <w:sz w:val="24"/>
          <w:szCs w:val="24"/>
        </w:rPr>
      </w:pPr>
      <w:ins w:id="249" w:author="Laura H Spencer" w:date="2019-09-29T12:35:00Z">
        <w:r>
          <w:rPr>
            <w:rFonts w:ascii="Times New Roman" w:eastAsia="Times New Roman" w:hAnsi="Times New Roman" w:cs="Times New Roman"/>
            <w:b/>
            <w:smallCaps/>
            <w:color w:val="000000"/>
            <w:sz w:val="24"/>
            <w:szCs w:val="24"/>
          </w:rPr>
          <w:t>Examples</w:t>
        </w:r>
      </w:ins>
      <w:ins w:id="250" w:author="Laura H Spencer" w:date="2019-09-11T14:32:00Z">
        <w:r w:rsidR="005F2167">
          <w:rPr>
            <w:rFonts w:ascii="Times New Roman" w:eastAsia="Times New Roman" w:hAnsi="Times New Roman" w:cs="Times New Roman"/>
            <w:b/>
            <w:smallCaps/>
            <w:color w:val="000000"/>
            <w:sz w:val="24"/>
            <w:szCs w:val="24"/>
          </w:rPr>
          <w:t xml:space="preserve"> of</w:t>
        </w:r>
        <w:r w:rsidR="005F2167">
          <w:rPr>
            <w:rFonts w:ascii="Times New Roman" w:eastAsia="Times New Roman" w:hAnsi="Times New Roman" w:cs="Times New Roman"/>
            <w:b/>
            <w:i/>
            <w:smallCaps/>
            <w:color w:val="000000"/>
            <w:sz w:val="24"/>
            <w:szCs w:val="24"/>
          </w:rPr>
          <w:t xml:space="preserve"> Polydora</w:t>
        </w:r>
        <w:r w:rsidR="005F2167">
          <w:rPr>
            <w:rFonts w:ascii="Times New Roman" w:eastAsia="Times New Roman" w:hAnsi="Times New Roman" w:cs="Times New Roman"/>
            <w:b/>
            <w:smallCaps/>
            <w:color w:val="000000"/>
            <w:sz w:val="24"/>
            <w:szCs w:val="24"/>
          </w:rPr>
          <w:t xml:space="preserve"> monitoring and regulations globally </w:t>
        </w:r>
        <w:r w:rsidR="005F2167">
          <w:rPr>
            <w:rFonts w:ascii="Times New Roman" w:eastAsia="Times New Roman" w:hAnsi="Times New Roman" w:cs="Times New Roman"/>
            <w:sz w:val="24"/>
            <w:szCs w:val="24"/>
          </w:rPr>
          <w:t xml:space="preserve"> </w:t>
        </w:r>
      </w:ins>
    </w:p>
    <w:p w14:paraId="4738575A" w14:textId="0225CEAA" w:rsidR="00235BE6" w:rsidRDefault="008B0DD7" w:rsidP="00755762">
      <w:p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 Australia,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spp. have been common since they were introduced in the late 1800’s, and are not identified as invasive species, but are considered pests to abalone and oyster growers.</w:t>
      </w:r>
      <w:ins w:id="251" w:author="Laura H Spencer" w:date="2019-09-11T14:33:00Z">
        <w:r w:rsidR="005F2167">
          <w:rPr>
            <w:rFonts w:ascii="Times New Roman" w:eastAsia="Times New Roman" w:hAnsi="Times New Roman" w:cs="Times New Roman"/>
            <w:sz w:val="24"/>
            <w:szCs w:val="24"/>
          </w:rPr>
          <w:t xml:space="preserve"> In New South Wales, the Department of Primary Industries continues to develop and test control measures for shellfish farmers </w:t>
        </w:r>
        <w:r w:rsidR="005F2167">
          <w:fldChar w:fldCharType="begin"/>
        </w:r>
        <w:r w:rsidR="005F2167">
          <w:instrText xml:space="preserve"> HYPERLINK "https://paperpile.com/c/RcvCBz/pnEn" \h </w:instrText>
        </w:r>
        <w:r w:rsidR="005F2167">
          <w:fldChar w:fldCharType="separate"/>
        </w:r>
        <w:r w:rsidR="005F2167">
          <w:rPr>
            <w:rFonts w:ascii="Times New Roman" w:eastAsia="Times New Roman" w:hAnsi="Times New Roman" w:cs="Times New Roman"/>
            <w:sz w:val="24"/>
            <w:szCs w:val="24"/>
          </w:rPr>
          <w:t>(Nell 2007)</w:t>
        </w:r>
        <w:r w:rsidR="005F2167">
          <w:rPr>
            <w:rFonts w:ascii="Times New Roman" w:eastAsia="Times New Roman" w:hAnsi="Times New Roman" w:cs="Times New Roman"/>
            <w:sz w:val="24"/>
            <w:szCs w:val="24"/>
          </w:rPr>
          <w:fldChar w:fldCharType="end"/>
        </w:r>
        <w:r w:rsidR="005F2167">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In 2005, Tasmania developed a comprehensive management program for mud worm control in cultured abalone in response to outbreaks </w:t>
      </w:r>
      <w:hyperlink r:id="rId53">
        <w:r>
          <w:rPr>
            <w:rFonts w:ascii="Times New Roman" w:eastAsia="Times New Roman" w:hAnsi="Times New Roman" w:cs="Times New Roman"/>
            <w:sz w:val="24"/>
            <w:szCs w:val="24"/>
          </w:rPr>
          <w:t>(Handlinger et al. 2004)</w:t>
        </w:r>
      </w:hyperlink>
      <w:r>
        <w:rPr>
          <w:rFonts w:ascii="Times New Roman" w:eastAsia="Times New Roman" w:hAnsi="Times New Roman" w:cs="Times New Roman"/>
          <w:sz w:val="24"/>
          <w:szCs w:val="24"/>
        </w:rPr>
        <w:t xml:space="preserve">. In Victoria, Australia, the Abalone Aquaculture Translocation Protocol categorizes mud worms as a “significant risk”, </w:t>
      </w:r>
      <w:r w:rsidRPr="0017244F">
        <w:rPr>
          <w:rFonts w:ascii="Times New Roman" w:eastAsia="Times New Roman" w:hAnsi="Times New Roman" w:cs="Times New Roman"/>
          <w:sz w:val="24"/>
          <w:szCs w:val="24"/>
        </w:rPr>
        <w:t>and</w:t>
      </w:r>
      <w:ins w:id="252" w:author="Laura H Spencer" w:date="2019-09-11T14:33:00Z">
        <w:r w:rsidR="00C659A1" w:rsidRPr="00BF28C0">
          <w:rPr>
            <w:rFonts w:ascii="Times New Roman" w:eastAsia="Times New Roman" w:hAnsi="Times New Roman" w:cs="Times New Roman"/>
            <w:sz w:val="24"/>
            <w:szCs w:val="24"/>
          </w:rPr>
          <w:t xml:space="preserve"> now</w:t>
        </w:r>
      </w:ins>
      <w:r w:rsidRPr="0017244F">
        <w:rPr>
          <w:rFonts w:ascii="Times New Roman" w:eastAsia="Times New Roman" w:hAnsi="Times New Roman" w:cs="Times New Roman"/>
          <w:sz w:val="24"/>
          <w:szCs w:val="24"/>
        </w:rPr>
        <w:t xml:space="preserve"> regulates th</w:t>
      </w:r>
      <w:ins w:id="253" w:author="Laura H Spencer" w:date="2019-09-11T14:30:00Z">
        <w:r w:rsidR="005F2167" w:rsidRPr="0017244F">
          <w:rPr>
            <w:rFonts w:ascii="Times New Roman" w:eastAsia="Times New Roman" w:hAnsi="Times New Roman" w:cs="Times New Roman"/>
            <w:sz w:val="24"/>
            <w:szCs w:val="24"/>
          </w:rPr>
          <w:t>e</w:t>
        </w:r>
      </w:ins>
      <w:del w:id="254" w:author="Laura H Spencer" w:date="2019-09-11T14:30:00Z">
        <w:r w:rsidRPr="0017244F" w:rsidDel="005F2167">
          <w:rPr>
            <w:rFonts w:ascii="Times New Roman" w:eastAsia="Times New Roman" w:hAnsi="Times New Roman" w:cs="Times New Roman"/>
            <w:sz w:val="24"/>
            <w:szCs w:val="24"/>
          </w:rPr>
          <w:delText>at</w:delText>
        </w:r>
      </w:del>
      <w:r w:rsidRPr="0017244F">
        <w:rPr>
          <w:rFonts w:ascii="Times New Roman" w:eastAsia="Times New Roman" w:hAnsi="Times New Roman" w:cs="Times New Roman"/>
          <w:sz w:val="24"/>
          <w:szCs w:val="24"/>
        </w:rPr>
        <w:t xml:space="preserve"> movement</w:t>
      </w:r>
      <w:r>
        <w:rPr>
          <w:rFonts w:ascii="Times New Roman" w:eastAsia="Times New Roman" w:hAnsi="Times New Roman" w:cs="Times New Roman"/>
          <w:sz w:val="24"/>
          <w:szCs w:val="24"/>
        </w:rPr>
        <w:t xml:space="preserve"> of </w:t>
      </w:r>
      <w:del w:id="255" w:author="Laura H Spencer" w:date="2019-09-11T14:33:00Z">
        <w:r w:rsidDel="00C659A1">
          <w:rPr>
            <w:rFonts w:ascii="Times New Roman" w:eastAsia="Times New Roman" w:hAnsi="Times New Roman" w:cs="Times New Roman"/>
            <w:sz w:val="24"/>
            <w:szCs w:val="24"/>
          </w:rPr>
          <w:delText xml:space="preserve">heavily </w:delText>
        </w:r>
      </w:del>
      <w:r>
        <w:rPr>
          <w:rFonts w:ascii="Times New Roman" w:eastAsia="Times New Roman" w:hAnsi="Times New Roman" w:cs="Times New Roman"/>
          <w:sz w:val="24"/>
          <w:szCs w:val="24"/>
        </w:rPr>
        <w:t xml:space="preserve">infected stock to uninfected areas </w:t>
      </w:r>
      <w:hyperlink r:id="rId54">
        <w:r>
          <w:rPr>
            <w:rFonts w:ascii="Times New Roman" w:eastAsia="Times New Roman" w:hAnsi="Times New Roman" w:cs="Times New Roman"/>
            <w:sz w:val="24"/>
            <w:szCs w:val="24"/>
          </w:rPr>
          <w:t>(Victorian Fisheries Authority 2015)</w:t>
        </w:r>
      </w:hyperlink>
      <w:r>
        <w:rPr>
          <w:rFonts w:ascii="Times New Roman" w:eastAsia="Times New Roman" w:hAnsi="Times New Roman" w:cs="Times New Roman"/>
          <w:sz w:val="24"/>
          <w:szCs w:val="24"/>
        </w:rPr>
        <w:t xml:space="preserve">. </w:t>
      </w:r>
      <w:del w:id="256" w:author="Laura H Spencer" w:date="2019-09-11T14:33:00Z">
        <w:r w:rsidDel="005F2167">
          <w:rPr>
            <w:rFonts w:ascii="Times New Roman" w:eastAsia="Times New Roman" w:hAnsi="Times New Roman" w:cs="Times New Roman"/>
            <w:sz w:val="24"/>
            <w:szCs w:val="24"/>
          </w:rPr>
          <w:delText xml:space="preserve">In New South Wales, the Department of Primary Industries </w:delText>
        </w:r>
      </w:del>
      <w:del w:id="257" w:author="Laura H Spencer" w:date="2019-09-11T14:31:00Z">
        <w:r w:rsidDel="005F2167">
          <w:rPr>
            <w:rFonts w:ascii="Times New Roman" w:eastAsia="Times New Roman" w:hAnsi="Times New Roman" w:cs="Times New Roman"/>
            <w:sz w:val="24"/>
            <w:szCs w:val="24"/>
          </w:rPr>
          <w:delText xml:space="preserve">researchers </w:delText>
        </w:r>
      </w:del>
      <w:del w:id="258" w:author="Laura H Spencer" w:date="2019-09-11T14:32:00Z">
        <w:r w:rsidDel="005F2167">
          <w:rPr>
            <w:rFonts w:ascii="Times New Roman" w:eastAsia="Times New Roman" w:hAnsi="Times New Roman" w:cs="Times New Roman"/>
            <w:sz w:val="24"/>
            <w:szCs w:val="24"/>
          </w:rPr>
          <w:delText xml:space="preserve">developed and </w:delText>
        </w:r>
      </w:del>
      <w:del w:id="259" w:author="Laura H Spencer" w:date="2019-09-11T14:33:00Z">
        <w:r w:rsidDel="005F2167">
          <w:rPr>
            <w:rFonts w:ascii="Times New Roman" w:eastAsia="Times New Roman" w:hAnsi="Times New Roman" w:cs="Times New Roman"/>
            <w:sz w:val="24"/>
            <w:szCs w:val="24"/>
          </w:rPr>
          <w:delText>test</w:delText>
        </w:r>
      </w:del>
      <w:del w:id="260" w:author="Laura H Spencer" w:date="2019-09-11T14:32:00Z">
        <w:r w:rsidDel="005F2167">
          <w:rPr>
            <w:rFonts w:ascii="Times New Roman" w:eastAsia="Times New Roman" w:hAnsi="Times New Roman" w:cs="Times New Roman"/>
            <w:sz w:val="24"/>
            <w:szCs w:val="24"/>
          </w:rPr>
          <w:delText>ed</w:delText>
        </w:r>
      </w:del>
      <w:del w:id="261" w:author="Laura H Spencer" w:date="2019-09-11T14:33:00Z">
        <w:r w:rsidDel="005F2167">
          <w:rPr>
            <w:rFonts w:ascii="Times New Roman" w:eastAsia="Times New Roman" w:hAnsi="Times New Roman" w:cs="Times New Roman"/>
            <w:sz w:val="24"/>
            <w:szCs w:val="24"/>
          </w:rPr>
          <w:delText xml:space="preserve"> control measures for shellfish farmers </w:delText>
        </w:r>
        <w:r w:rsidR="00CE3E33" w:rsidDel="005F2167">
          <w:fldChar w:fldCharType="begin"/>
        </w:r>
        <w:r w:rsidR="00CE3E33" w:rsidDel="005F2167">
          <w:delInstrText xml:space="preserve"> HYPERLINK "https://paperpile.com/c/RcvCBz/pnEn" \h </w:delInstrText>
        </w:r>
        <w:r w:rsidR="00CE3E33" w:rsidDel="005F2167">
          <w:fldChar w:fldCharType="separate"/>
        </w:r>
        <w:r w:rsidDel="005F2167">
          <w:rPr>
            <w:rFonts w:ascii="Times New Roman" w:eastAsia="Times New Roman" w:hAnsi="Times New Roman" w:cs="Times New Roman"/>
            <w:sz w:val="24"/>
            <w:szCs w:val="24"/>
          </w:rPr>
          <w:delText>(Nell 2007)</w:delText>
        </w:r>
        <w:r w:rsidR="00CE3E33" w:rsidDel="005F2167">
          <w:rPr>
            <w:rFonts w:ascii="Times New Roman" w:eastAsia="Times New Roman" w:hAnsi="Times New Roman" w:cs="Times New Roman"/>
            <w:sz w:val="24"/>
            <w:szCs w:val="24"/>
          </w:rPr>
          <w:fldChar w:fldCharType="end"/>
        </w:r>
        <w:r w:rsidDel="005F2167">
          <w:rPr>
            <w:rFonts w:ascii="Times New Roman" w:eastAsia="Times New Roman" w:hAnsi="Times New Roman" w:cs="Times New Roman"/>
            <w:sz w:val="24"/>
            <w:szCs w:val="24"/>
          </w:rPr>
          <w:delText xml:space="preserve">. </w:delText>
        </w:r>
      </w:del>
      <w:del w:id="262" w:author="Laura H Spencer" w:date="2019-09-11T14:34:00Z">
        <w:r w:rsidDel="00C659A1">
          <w:rPr>
            <w:rFonts w:ascii="Times New Roman" w:eastAsia="Times New Roman" w:hAnsi="Times New Roman" w:cs="Times New Roman"/>
            <w:sz w:val="24"/>
            <w:szCs w:val="24"/>
          </w:rPr>
          <w:delText>While</w:delText>
        </w:r>
      </w:del>
      <w:ins w:id="263" w:author="Laura H Spencer" w:date="2019-09-11T14:34:00Z">
        <w:r w:rsidR="00C659A1">
          <w:rPr>
            <w:rFonts w:ascii="Times New Roman" w:eastAsia="Times New Roman" w:hAnsi="Times New Roman" w:cs="Times New Roman"/>
            <w:sz w:val="24"/>
            <w:szCs w:val="24"/>
          </w:rPr>
          <w:t xml:space="preserve">In New Brunswick, </w:t>
        </w:r>
      </w:ins>
      <w:del w:id="264" w:author="Laura H Spencer" w:date="2019-09-11T14:34:00Z">
        <w:r w:rsidDel="00C659A1">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Canada </w:t>
      </w:r>
      <w:del w:id="265" w:author="Laura H Spencer" w:date="2019-09-11T14:34:00Z">
        <w:r w:rsidDel="00C659A1">
          <w:rPr>
            <w:rFonts w:ascii="Times New Roman" w:eastAsia="Times New Roman" w:hAnsi="Times New Roman" w:cs="Times New Roman"/>
            <w:sz w:val="24"/>
            <w:szCs w:val="24"/>
          </w:rPr>
          <w:delText xml:space="preserve">characterizes </w:delText>
        </w:r>
        <w:r w:rsidDel="00C659A1">
          <w:rPr>
            <w:rFonts w:ascii="Times New Roman" w:eastAsia="Times New Roman" w:hAnsi="Times New Roman" w:cs="Times New Roman"/>
            <w:i/>
            <w:sz w:val="24"/>
            <w:szCs w:val="24"/>
          </w:rPr>
          <w:delText>Polydora</w:delText>
        </w:r>
        <w:r w:rsidDel="00C659A1">
          <w:rPr>
            <w:rFonts w:ascii="Times New Roman" w:eastAsia="Times New Roman" w:hAnsi="Times New Roman" w:cs="Times New Roman"/>
            <w:sz w:val="24"/>
            <w:szCs w:val="24"/>
          </w:rPr>
          <w:delText xml:space="preserve"> spp. as a Category 4 species of “negligible regulatory significance in Canada,” </w:delText>
        </w:r>
      </w:del>
      <w:r>
        <w:rPr>
          <w:rFonts w:ascii="Times New Roman" w:eastAsia="Times New Roman" w:hAnsi="Times New Roman" w:cs="Times New Roman"/>
          <w:sz w:val="24"/>
          <w:szCs w:val="24"/>
        </w:rPr>
        <w:t xml:space="preserve">the Canadian Aquaculture Collaborative Research and Development Program (ACRDP) recently funded a project in </w:t>
      </w:r>
      <w:del w:id="266" w:author="Laura H Spencer" w:date="2019-09-11T14:34:00Z">
        <w:r w:rsidDel="00C659A1">
          <w:rPr>
            <w:rFonts w:ascii="Times New Roman" w:eastAsia="Times New Roman" w:hAnsi="Times New Roman" w:cs="Times New Roman"/>
            <w:sz w:val="24"/>
            <w:szCs w:val="24"/>
          </w:rPr>
          <w:delText xml:space="preserve">New Brunswick </w:delText>
        </w:r>
      </w:del>
      <w:r>
        <w:rPr>
          <w:rFonts w:ascii="Times New Roman" w:eastAsia="Times New Roman" w:hAnsi="Times New Roman" w:cs="Times New Roman"/>
          <w:sz w:val="24"/>
          <w:szCs w:val="24"/>
        </w:rPr>
        <w:t xml:space="preserve">to identify </w:t>
      </w:r>
      <w:ins w:id="267" w:author="Laura H Spencer" w:date="2019-09-11T14:35:00Z">
        <w:r w:rsidR="00C659A1">
          <w:rPr>
            <w:rFonts w:ascii="Times New Roman" w:eastAsia="Times New Roman" w:hAnsi="Times New Roman" w:cs="Times New Roman"/>
            <w:sz w:val="24"/>
            <w:szCs w:val="24"/>
          </w:rPr>
          <w:t>potential causes</w:t>
        </w:r>
      </w:ins>
      <w:ins w:id="268" w:author="Laura H Spencer" w:date="2019-09-11T14:34:00Z">
        <w:r w:rsidR="00C659A1">
          <w:rPr>
            <w:rFonts w:ascii="Times New Roman" w:eastAsia="Times New Roman" w:hAnsi="Times New Roman" w:cs="Times New Roman"/>
            <w:sz w:val="24"/>
            <w:szCs w:val="24"/>
          </w:rPr>
          <w:t xml:space="preserve"> o</w:t>
        </w:r>
      </w:ins>
      <w:ins w:id="269" w:author="Laura H Spencer" w:date="2019-09-11T14:35:00Z">
        <w:r w:rsidR="00C659A1">
          <w:rPr>
            <w:rFonts w:ascii="Times New Roman" w:eastAsia="Times New Roman" w:hAnsi="Times New Roman" w:cs="Times New Roman"/>
            <w:sz w:val="24"/>
            <w:szCs w:val="24"/>
          </w:rPr>
          <w:t xml:space="preserve">f </w:t>
        </w:r>
      </w:ins>
      <w:r>
        <w:rPr>
          <w:rFonts w:ascii="Times New Roman" w:eastAsia="Times New Roman" w:hAnsi="Times New Roman" w:cs="Times New Roman"/>
          <w:sz w:val="24"/>
          <w:szCs w:val="24"/>
        </w:rPr>
        <w:t xml:space="preserve">increasing, sporadic </w:t>
      </w:r>
      <w:r>
        <w:rPr>
          <w:rFonts w:ascii="Times New Roman" w:eastAsia="Times New Roman" w:hAnsi="Times New Roman" w:cs="Times New Roman"/>
          <w:i/>
          <w:sz w:val="24"/>
          <w:szCs w:val="24"/>
        </w:rPr>
        <w:t xml:space="preserve">P. websteri </w:t>
      </w:r>
      <w:r>
        <w:rPr>
          <w:rFonts w:ascii="Times New Roman" w:eastAsia="Times New Roman" w:hAnsi="Times New Roman" w:cs="Times New Roman"/>
          <w:sz w:val="24"/>
          <w:szCs w:val="24"/>
        </w:rPr>
        <w:t>outbreaks in off-bottom oyster sites</w:t>
      </w:r>
      <w:ins w:id="270" w:author="Laura H Spencer" w:date="2019-09-11T14:35:00Z">
        <w:r w:rsidR="00C659A1">
          <w:rPr>
            <w:rFonts w:ascii="Times New Roman" w:eastAsia="Times New Roman" w:hAnsi="Times New Roman" w:cs="Times New Roman"/>
            <w:sz w:val="24"/>
            <w:szCs w:val="24"/>
          </w:rPr>
          <w:t xml:space="preserve">. Despite Canada characterizing </w:t>
        </w:r>
        <w:r w:rsidR="00C659A1">
          <w:rPr>
            <w:rFonts w:ascii="Times New Roman" w:eastAsia="Times New Roman" w:hAnsi="Times New Roman" w:cs="Times New Roman"/>
            <w:i/>
            <w:sz w:val="24"/>
            <w:szCs w:val="24"/>
          </w:rPr>
          <w:t>Polydora</w:t>
        </w:r>
        <w:r w:rsidR="00C659A1">
          <w:rPr>
            <w:rFonts w:ascii="Times New Roman" w:eastAsia="Times New Roman" w:hAnsi="Times New Roman" w:cs="Times New Roman"/>
            <w:sz w:val="24"/>
            <w:szCs w:val="24"/>
          </w:rPr>
          <w:t xml:space="preserve"> spp. as a Category 4 species of “negligible regulatory significance in Canada,”</w:t>
        </w:r>
      </w:ins>
      <w:del w:id="271" w:author="Laura H Spencer" w:date="2019-09-11T14:35:00Z">
        <w:r w:rsidDel="00C659A1">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w:t>
      </w:r>
      <w:del w:id="272" w:author="Laura H Spencer" w:date="2019-09-11T14:35:00Z">
        <w:r w:rsidDel="00C659A1">
          <w:rPr>
            <w:rFonts w:ascii="Times New Roman" w:eastAsia="Times New Roman" w:hAnsi="Times New Roman" w:cs="Times New Roman"/>
            <w:sz w:val="24"/>
            <w:szCs w:val="24"/>
          </w:rPr>
          <w:delText xml:space="preserve">which </w:delText>
        </w:r>
      </w:del>
      <w:ins w:id="273" w:author="Laura H Spencer" w:date="2019-09-11T14:35:00Z">
        <w:r w:rsidR="00C659A1">
          <w:rPr>
            <w:rFonts w:ascii="Times New Roman" w:eastAsia="Times New Roman" w:hAnsi="Times New Roman" w:cs="Times New Roman"/>
            <w:sz w:val="24"/>
            <w:szCs w:val="24"/>
          </w:rPr>
          <w:t>the recen</w:t>
        </w:r>
      </w:ins>
      <w:ins w:id="274" w:author="Laura H Spencer" w:date="2019-09-11T14:36:00Z">
        <w:r w:rsidR="00C659A1">
          <w:rPr>
            <w:rFonts w:ascii="Times New Roman" w:eastAsia="Times New Roman" w:hAnsi="Times New Roman" w:cs="Times New Roman"/>
            <w:sz w:val="24"/>
            <w:szCs w:val="24"/>
          </w:rPr>
          <w:t>t</w:t>
        </w:r>
      </w:ins>
      <w:ins w:id="275" w:author="Laura H Spencer" w:date="2019-09-11T14:35:00Z">
        <w:r w:rsidR="00C659A1">
          <w:rPr>
            <w:rFonts w:ascii="Times New Roman" w:eastAsia="Times New Roman" w:hAnsi="Times New Roman" w:cs="Times New Roman"/>
            <w:sz w:val="24"/>
            <w:szCs w:val="24"/>
          </w:rPr>
          <w:t xml:space="preserve"> out</w:t>
        </w:r>
      </w:ins>
      <w:ins w:id="276" w:author="Laura H Spencer" w:date="2019-09-11T14:36:00Z">
        <w:r w:rsidR="00C659A1">
          <w:rPr>
            <w:rFonts w:ascii="Times New Roman" w:eastAsia="Times New Roman" w:hAnsi="Times New Roman" w:cs="Times New Roman"/>
            <w:sz w:val="24"/>
            <w:szCs w:val="24"/>
          </w:rPr>
          <w:t>b</w:t>
        </w:r>
      </w:ins>
      <w:ins w:id="277" w:author="Laura H Spencer" w:date="2019-09-11T14:35:00Z">
        <w:r w:rsidR="00C659A1">
          <w:rPr>
            <w:rFonts w:ascii="Times New Roman" w:eastAsia="Times New Roman" w:hAnsi="Times New Roman" w:cs="Times New Roman"/>
            <w:sz w:val="24"/>
            <w:szCs w:val="24"/>
          </w:rPr>
          <w:t xml:space="preserve">reaks </w:t>
        </w:r>
      </w:ins>
      <w:r>
        <w:rPr>
          <w:rFonts w:ascii="Times New Roman" w:eastAsia="Times New Roman" w:hAnsi="Times New Roman" w:cs="Times New Roman"/>
          <w:sz w:val="24"/>
          <w:szCs w:val="24"/>
        </w:rPr>
        <w:t>raise</w:t>
      </w:r>
      <w:ins w:id="278" w:author="Laura H Spencer" w:date="2019-09-11T14:35:00Z">
        <w:r w:rsidR="00C659A1">
          <w:rPr>
            <w:rFonts w:ascii="Times New Roman" w:eastAsia="Times New Roman" w:hAnsi="Times New Roman" w:cs="Times New Roman"/>
            <w:sz w:val="24"/>
            <w:szCs w:val="24"/>
          </w:rPr>
          <w:t xml:space="preserve"> </w:t>
        </w:r>
      </w:ins>
      <w:del w:id="279" w:author="Laura H Spencer" w:date="2019-09-11T14:35:00Z">
        <w:r w:rsidDel="00C659A1">
          <w:rPr>
            <w:rFonts w:ascii="Times New Roman" w:eastAsia="Times New Roman" w:hAnsi="Times New Roman" w:cs="Times New Roman"/>
            <w:sz w:val="24"/>
            <w:szCs w:val="24"/>
          </w:rPr>
          <w:delText xml:space="preserve">s </w:delText>
        </w:r>
      </w:del>
      <w:r>
        <w:rPr>
          <w:rFonts w:ascii="Times New Roman" w:eastAsia="Times New Roman" w:hAnsi="Times New Roman" w:cs="Times New Roman"/>
          <w:sz w:val="24"/>
          <w:szCs w:val="24"/>
        </w:rPr>
        <w:t xml:space="preserve">questions about the potential for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spp. intensity to shift </w:t>
      </w:r>
      <w:ins w:id="280" w:author="Laura H Spencer" w:date="2019-09-11T14:35:00Z">
        <w:r w:rsidR="00C659A1">
          <w:rPr>
            <w:rFonts w:ascii="Times New Roman" w:eastAsia="Times New Roman" w:hAnsi="Times New Roman" w:cs="Times New Roman"/>
            <w:sz w:val="24"/>
            <w:szCs w:val="24"/>
          </w:rPr>
          <w:t xml:space="preserve">geographically and </w:t>
        </w:r>
      </w:ins>
      <w:r>
        <w:rPr>
          <w:rFonts w:ascii="Times New Roman" w:eastAsia="Times New Roman" w:hAnsi="Times New Roman" w:cs="Times New Roman"/>
          <w:sz w:val="24"/>
          <w:szCs w:val="24"/>
        </w:rPr>
        <w:t xml:space="preserve">over time, particularly in response to changing climate conditions </w:t>
      </w:r>
      <w:hyperlink r:id="rId55">
        <w:r>
          <w:rPr>
            <w:rFonts w:ascii="Times New Roman" w:eastAsia="Times New Roman" w:hAnsi="Times New Roman" w:cs="Times New Roman"/>
            <w:sz w:val="24"/>
            <w:szCs w:val="24"/>
          </w:rPr>
          <w:t>(Government of Canada and Services 2017)</w:t>
        </w:r>
      </w:hyperlink>
      <w:r>
        <w:rPr>
          <w:rFonts w:ascii="Times New Roman" w:eastAsia="Times New Roman" w:hAnsi="Times New Roman" w:cs="Times New Roman"/>
          <w:sz w:val="24"/>
          <w:szCs w:val="24"/>
        </w:rPr>
        <w:t xml:space="preserve">. </w:t>
      </w:r>
    </w:p>
    <w:p w14:paraId="7EBB1036" w14:textId="77777777" w:rsidR="001E5EDE" w:rsidRDefault="001E5EDE" w:rsidP="00737BBE">
      <w:pPr>
        <w:pBdr>
          <w:top w:val="nil"/>
          <w:left w:val="nil"/>
          <w:bottom w:val="nil"/>
          <w:right w:val="nil"/>
          <w:between w:val="nil"/>
        </w:pBdr>
        <w:spacing w:line="480" w:lineRule="auto"/>
        <w:rPr>
          <w:ins w:id="281" w:author="Laura H Spencer" w:date="2019-09-11T13:24:00Z"/>
          <w:rFonts w:ascii="Times New Roman" w:eastAsia="Times New Roman" w:hAnsi="Times New Roman" w:cs="Times New Roman"/>
          <w:b/>
          <w:smallCaps/>
          <w:color w:val="000000"/>
          <w:sz w:val="24"/>
          <w:szCs w:val="24"/>
        </w:rPr>
      </w:pPr>
    </w:p>
    <w:p w14:paraId="27484AE1" w14:textId="77777777" w:rsidR="00755762" w:rsidRDefault="008B0DD7" w:rsidP="0017244F">
      <w:pPr>
        <w:pBdr>
          <w:top w:val="nil"/>
          <w:left w:val="nil"/>
          <w:bottom w:val="nil"/>
          <w:right w:val="nil"/>
          <w:between w:val="nil"/>
        </w:pBdr>
        <w:spacing w:line="480" w:lineRule="auto"/>
        <w:rPr>
          <w:rFonts w:ascii="Times New Roman" w:eastAsia="Times New Roman" w:hAnsi="Times New Roman" w:cs="Times New Roman"/>
          <w:color w:val="000000"/>
          <w:sz w:val="24"/>
          <w:szCs w:val="24"/>
        </w:rPr>
      </w:pPr>
      <w:commentRangeStart w:id="282"/>
      <w:r>
        <w:rPr>
          <w:rFonts w:ascii="Times New Roman" w:eastAsia="Times New Roman" w:hAnsi="Times New Roman" w:cs="Times New Roman"/>
          <w:b/>
          <w:smallCaps/>
          <w:color w:val="000000"/>
          <w:sz w:val="24"/>
          <w:szCs w:val="24"/>
        </w:rPr>
        <w:t>L</w:t>
      </w:r>
      <w:commentRangeEnd w:id="282"/>
      <w:r w:rsidR="00945D12">
        <w:rPr>
          <w:rStyle w:val="CommentReference"/>
        </w:rPr>
        <w:commentReference w:id="282"/>
      </w:r>
      <w:r>
        <w:rPr>
          <w:rFonts w:ascii="Times New Roman" w:eastAsia="Times New Roman" w:hAnsi="Times New Roman" w:cs="Times New Roman"/>
          <w:b/>
          <w:smallCaps/>
          <w:color w:val="000000"/>
          <w:sz w:val="24"/>
          <w:szCs w:val="24"/>
        </w:rPr>
        <w:t xml:space="preserve">ive shellfish regulations in Washington State  </w:t>
      </w:r>
    </w:p>
    <w:p w14:paraId="1BE1F5CF" w14:textId="161E6653" w:rsidR="0017244F" w:rsidRDefault="008B0DD7" w:rsidP="0017244F">
      <w:pPr>
        <w:pBdr>
          <w:top w:val="nil"/>
          <w:left w:val="nil"/>
          <w:bottom w:val="nil"/>
          <w:right w:val="nil"/>
          <w:between w:val="nil"/>
        </w:pBdr>
        <w:spacing w:line="480" w:lineRule="auto"/>
        <w:rPr>
          <w:ins w:id="283" w:author="Laura H Spencer" w:date="2019-09-29T11:38:00Z"/>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Washington State, </w:t>
      </w:r>
      <w:ins w:id="284" w:author="Laura H Spencer" w:date="2019-09-29T11:37:00Z">
        <w:r w:rsidR="0017244F">
          <w:rPr>
            <w:rFonts w:ascii="Times New Roman" w:eastAsia="Times New Roman" w:hAnsi="Times New Roman" w:cs="Times New Roman"/>
            <w:color w:val="000000"/>
            <w:sz w:val="24"/>
            <w:szCs w:val="24"/>
          </w:rPr>
          <w:t xml:space="preserve">regulations are in place to </w:t>
        </w:r>
      </w:ins>
      <w:del w:id="285" w:author="Laura H Spencer" w:date="2019-09-29T11:37:00Z">
        <w:r w:rsidDel="0017244F">
          <w:rPr>
            <w:rFonts w:ascii="Times New Roman" w:eastAsia="Times New Roman" w:hAnsi="Times New Roman" w:cs="Times New Roman"/>
            <w:color w:val="000000"/>
            <w:sz w:val="24"/>
            <w:szCs w:val="24"/>
          </w:rPr>
          <w:delText>shellfish movement is regulated</w:delText>
        </w:r>
      </w:del>
      <w:del w:id="286" w:author="Laura H Spencer" w:date="2019-09-29T11:35:00Z">
        <w:r w:rsidDel="0017244F">
          <w:rPr>
            <w:rFonts w:ascii="Times New Roman" w:eastAsia="Times New Roman" w:hAnsi="Times New Roman" w:cs="Times New Roman"/>
            <w:color w:val="000000"/>
            <w:sz w:val="24"/>
            <w:szCs w:val="24"/>
          </w:rPr>
          <w:delText xml:space="preserve"> to avoid introducing species identified by the Washington Administrative Code (WAC) as invasive. </w:delText>
        </w:r>
      </w:del>
      <w:ins w:id="287" w:author="Laura H Spencer" w:date="2019-09-29T11:35:00Z">
        <w:r w:rsidR="0017244F">
          <w:rPr>
            <w:rFonts w:ascii="Times New Roman" w:eastAsia="Times New Roman" w:hAnsi="Times New Roman" w:cs="Times New Roman"/>
            <w:color w:val="000000"/>
            <w:sz w:val="24"/>
            <w:szCs w:val="24"/>
          </w:rPr>
          <w:t xml:space="preserve">avoid introducing </w:t>
        </w:r>
      </w:ins>
      <w:ins w:id="288" w:author="Laura H Spencer" w:date="2019-09-29T12:02:00Z">
        <w:r w:rsidR="00945D12">
          <w:rPr>
            <w:rFonts w:ascii="Times New Roman" w:eastAsia="Times New Roman" w:hAnsi="Times New Roman" w:cs="Times New Roman"/>
            <w:color w:val="000000"/>
            <w:sz w:val="24"/>
            <w:szCs w:val="24"/>
          </w:rPr>
          <w:t xml:space="preserve">invasive </w:t>
        </w:r>
      </w:ins>
      <w:ins w:id="289" w:author="Laura H Spencer" w:date="2019-09-29T11:35:00Z">
        <w:r w:rsidR="0017244F">
          <w:rPr>
            <w:rFonts w:ascii="Times New Roman" w:eastAsia="Times New Roman" w:hAnsi="Times New Roman" w:cs="Times New Roman"/>
            <w:color w:val="000000"/>
            <w:sz w:val="24"/>
            <w:szCs w:val="24"/>
          </w:rPr>
          <w:t>species</w:t>
        </w:r>
      </w:ins>
      <w:ins w:id="290" w:author="Laura H Spencer" w:date="2019-09-29T12:02:00Z">
        <w:r w:rsidR="00945D12">
          <w:rPr>
            <w:rFonts w:ascii="Times New Roman" w:eastAsia="Times New Roman" w:hAnsi="Times New Roman" w:cs="Times New Roman"/>
            <w:color w:val="000000"/>
            <w:sz w:val="24"/>
            <w:szCs w:val="24"/>
          </w:rPr>
          <w:t xml:space="preserve"> and diseases</w:t>
        </w:r>
      </w:ins>
      <w:ins w:id="291" w:author="Laura H Spencer" w:date="2019-09-29T11:35:00Z">
        <w:r w:rsidR="0017244F">
          <w:rPr>
            <w:rFonts w:ascii="Times New Roman" w:eastAsia="Times New Roman" w:hAnsi="Times New Roman" w:cs="Times New Roman"/>
            <w:color w:val="000000"/>
            <w:sz w:val="24"/>
            <w:szCs w:val="24"/>
          </w:rPr>
          <w:t xml:space="preserve"> identified by the Washington Administrative Code (WAC). </w:t>
        </w:r>
      </w:ins>
      <w:ins w:id="292" w:author="Laura H Spencer" w:date="2019-09-29T12:04:00Z">
        <w:r w:rsidR="00945D12">
          <w:rPr>
            <w:rFonts w:ascii="Times New Roman" w:eastAsia="Times New Roman" w:hAnsi="Times New Roman" w:cs="Times New Roman"/>
            <w:color w:val="000000"/>
            <w:sz w:val="24"/>
            <w:szCs w:val="24"/>
          </w:rPr>
          <w:t>These r</w:t>
        </w:r>
      </w:ins>
      <w:ins w:id="293" w:author="Laura H Spencer" w:date="2019-09-29T11:42:00Z">
        <w:r w:rsidR="00B61DB7">
          <w:rPr>
            <w:rFonts w:ascii="Times New Roman" w:eastAsia="Times New Roman" w:hAnsi="Times New Roman" w:cs="Times New Roman"/>
            <w:color w:val="000000"/>
            <w:sz w:val="24"/>
            <w:szCs w:val="24"/>
          </w:rPr>
          <w:t xml:space="preserve">egulations do not certify that </w:t>
        </w:r>
      </w:ins>
      <w:ins w:id="294" w:author="Laura H Spencer" w:date="2019-09-29T12:04:00Z">
        <w:r w:rsidR="00945D12">
          <w:rPr>
            <w:rFonts w:ascii="Times New Roman" w:eastAsia="Times New Roman" w:hAnsi="Times New Roman" w:cs="Times New Roman"/>
            <w:color w:val="000000"/>
            <w:sz w:val="24"/>
            <w:szCs w:val="24"/>
          </w:rPr>
          <w:t xml:space="preserve">translocated </w:t>
        </w:r>
      </w:ins>
      <w:ins w:id="295" w:author="Laura H Spencer" w:date="2019-09-29T11:42:00Z">
        <w:r w:rsidR="00B61DB7">
          <w:rPr>
            <w:rFonts w:ascii="Times New Roman" w:eastAsia="Times New Roman" w:hAnsi="Times New Roman" w:cs="Times New Roman"/>
            <w:color w:val="000000"/>
            <w:sz w:val="24"/>
            <w:szCs w:val="24"/>
          </w:rPr>
          <w:t xml:space="preserve">organisms are free </w:t>
        </w:r>
        <w:r w:rsidR="00B61DB7" w:rsidRPr="00945D12">
          <w:rPr>
            <w:rFonts w:ascii="Times New Roman" w:eastAsia="Times New Roman" w:hAnsi="Times New Roman" w:cs="Times New Roman"/>
            <w:color w:val="000000"/>
            <w:sz w:val="24"/>
            <w:szCs w:val="24"/>
          </w:rPr>
          <w:t xml:space="preserve">of </w:t>
        </w:r>
      </w:ins>
      <w:ins w:id="296" w:author="Laura H Spencer" w:date="2019-09-29T12:05:00Z">
        <w:r w:rsidR="00945D12" w:rsidRPr="00DE28CF">
          <w:rPr>
            <w:rFonts w:ascii="Times New Roman" w:eastAsia="Times New Roman" w:hAnsi="Times New Roman" w:cs="Times New Roman"/>
            <w:i/>
            <w:color w:val="000000"/>
            <w:sz w:val="24"/>
            <w:szCs w:val="24"/>
          </w:rPr>
          <w:t>Polydora</w:t>
        </w:r>
        <w:r w:rsidR="00945D12">
          <w:rPr>
            <w:rFonts w:ascii="Times New Roman" w:eastAsia="Times New Roman" w:hAnsi="Times New Roman" w:cs="Times New Roman"/>
            <w:color w:val="000000"/>
            <w:sz w:val="24"/>
            <w:szCs w:val="24"/>
          </w:rPr>
          <w:t xml:space="preserve"> spp</w:t>
        </w:r>
      </w:ins>
      <w:ins w:id="297" w:author="Laura H Spencer" w:date="2019-09-29T12:06:00Z">
        <w:r w:rsidR="00945D12">
          <w:rPr>
            <w:rFonts w:ascii="Times New Roman" w:eastAsia="Times New Roman" w:hAnsi="Times New Roman" w:cs="Times New Roman"/>
            <w:color w:val="000000"/>
            <w:sz w:val="24"/>
            <w:szCs w:val="24"/>
          </w:rPr>
          <w:t xml:space="preserve">. </w:t>
        </w:r>
      </w:ins>
      <w:ins w:id="298" w:author="Laura H Spencer" w:date="2019-09-29T12:04:00Z">
        <w:r w:rsidR="00945D12">
          <w:rPr>
            <w:rFonts w:ascii="Times New Roman" w:eastAsia="Times New Roman" w:hAnsi="Times New Roman" w:cs="Times New Roman"/>
            <w:color w:val="000000"/>
            <w:sz w:val="24"/>
            <w:szCs w:val="24"/>
          </w:rPr>
          <w:t xml:space="preserve">because </w:t>
        </w:r>
      </w:ins>
      <w:ins w:id="299" w:author="Laura H Spencer" w:date="2019-09-29T12:06:00Z">
        <w:r w:rsidR="00945D12">
          <w:rPr>
            <w:rFonts w:ascii="Times New Roman" w:eastAsia="Times New Roman" w:hAnsi="Times New Roman" w:cs="Times New Roman"/>
            <w:color w:val="000000"/>
            <w:sz w:val="24"/>
            <w:szCs w:val="24"/>
          </w:rPr>
          <w:t>infection is not</w:t>
        </w:r>
      </w:ins>
      <w:ins w:id="300" w:author="Laura H Spencer" w:date="2019-09-29T12:04:00Z">
        <w:r w:rsidR="00945D12" w:rsidRPr="00945D12">
          <w:rPr>
            <w:rFonts w:ascii="Times New Roman" w:eastAsia="Times New Roman" w:hAnsi="Times New Roman" w:cs="Times New Roman"/>
            <w:color w:val="000000"/>
            <w:sz w:val="24"/>
            <w:szCs w:val="24"/>
          </w:rPr>
          <w:t xml:space="preserve"> designated as a disease</w:t>
        </w:r>
        <w:r w:rsidR="00945D12">
          <w:rPr>
            <w:rFonts w:ascii="Times New Roman" w:eastAsia="Times New Roman" w:hAnsi="Times New Roman" w:cs="Times New Roman"/>
            <w:color w:val="000000"/>
            <w:sz w:val="24"/>
            <w:szCs w:val="24"/>
          </w:rPr>
          <w:t xml:space="preserve">, </w:t>
        </w:r>
      </w:ins>
      <w:ins w:id="301" w:author="Laura H Spencer" w:date="2019-09-29T12:06:00Z">
        <w:r w:rsidR="00945D12">
          <w:rPr>
            <w:rFonts w:ascii="Times New Roman" w:eastAsia="Times New Roman" w:hAnsi="Times New Roman" w:cs="Times New Roman"/>
            <w:color w:val="000000"/>
            <w:sz w:val="24"/>
            <w:szCs w:val="24"/>
          </w:rPr>
          <w:t xml:space="preserve">nor are </w:t>
        </w:r>
        <w:r w:rsidR="00945D12" w:rsidRPr="00945D12">
          <w:rPr>
            <w:rFonts w:ascii="Times New Roman" w:eastAsia="Times New Roman" w:hAnsi="Times New Roman" w:cs="Times New Roman"/>
            <w:i/>
            <w:color w:val="000000"/>
            <w:sz w:val="24"/>
            <w:szCs w:val="24"/>
          </w:rPr>
          <w:t>Polydora</w:t>
        </w:r>
        <w:r w:rsidR="00945D12">
          <w:rPr>
            <w:rFonts w:ascii="Times New Roman" w:eastAsia="Times New Roman" w:hAnsi="Times New Roman" w:cs="Times New Roman"/>
            <w:color w:val="000000"/>
            <w:sz w:val="24"/>
            <w:szCs w:val="24"/>
          </w:rPr>
          <w:t xml:space="preserve"> spp. considered </w:t>
        </w:r>
      </w:ins>
      <w:ins w:id="302" w:author="Laura H Spencer" w:date="2019-09-29T12:04:00Z">
        <w:r w:rsidR="00945D12">
          <w:rPr>
            <w:rFonts w:ascii="Times New Roman" w:eastAsia="Times New Roman" w:hAnsi="Times New Roman" w:cs="Times New Roman"/>
            <w:color w:val="000000"/>
            <w:sz w:val="24"/>
            <w:szCs w:val="24"/>
          </w:rPr>
          <w:t xml:space="preserve">invasive </w:t>
        </w:r>
      </w:ins>
      <w:ins w:id="303" w:author="Laura H Spencer" w:date="2019-09-29T12:07:00Z">
        <w:r w:rsidR="00945D12">
          <w:rPr>
            <w:rFonts w:ascii="Times New Roman" w:eastAsia="Times New Roman" w:hAnsi="Times New Roman" w:cs="Times New Roman"/>
            <w:color w:val="000000"/>
            <w:sz w:val="24"/>
            <w:szCs w:val="24"/>
          </w:rPr>
          <w:t xml:space="preserve">or pest </w:t>
        </w:r>
      </w:ins>
      <w:ins w:id="304" w:author="Laura H Spencer" w:date="2019-09-29T12:04:00Z">
        <w:r w:rsidR="00945D12">
          <w:rPr>
            <w:rFonts w:ascii="Times New Roman" w:eastAsia="Times New Roman" w:hAnsi="Times New Roman" w:cs="Times New Roman"/>
            <w:color w:val="000000"/>
            <w:sz w:val="24"/>
            <w:szCs w:val="24"/>
          </w:rPr>
          <w:t>species</w:t>
        </w:r>
      </w:ins>
      <w:ins w:id="305" w:author="Laura H Spencer" w:date="2019-09-29T11:38:00Z">
        <w:r w:rsidR="0017244F">
          <w:rPr>
            <w:rFonts w:ascii="Times New Roman" w:eastAsia="Times New Roman" w:hAnsi="Times New Roman" w:cs="Times New Roman"/>
            <w:color w:val="000000"/>
            <w:sz w:val="24"/>
            <w:szCs w:val="24"/>
          </w:rPr>
          <w:t xml:space="preserve">. </w:t>
        </w:r>
      </w:ins>
      <w:ins w:id="306" w:author="Laura H Spencer" w:date="2019-09-29T11:39:00Z">
        <w:r w:rsidR="00B61DB7">
          <w:rPr>
            <w:rFonts w:ascii="Times New Roman" w:eastAsia="Times New Roman" w:hAnsi="Times New Roman" w:cs="Times New Roman"/>
            <w:color w:val="000000"/>
            <w:sz w:val="24"/>
            <w:szCs w:val="24"/>
          </w:rPr>
          <w:t xml:space="preserve">Here we review existing </w:t>
        </w:r>
      </w:ins>
      <w:ins w:id="307" w:author="Laura H Spencer" w:date="2019-09-29T11:40:00Z">
        <w:r w:rsidR="00B61DB7">
          <w:rPr>
            <w:rFonts w:ascii="Times New Roman" w:eastAsia="Times New Roman" w:hAnsi="Times New Roman" w:cs="Times New Roman"/>
            <w:color w:val="000000"/>
            <w:sz w:val="24"/>
            <w:szCs w:val="24"/>
          </w:rPr>
          <w:t xml:space="preserve">WA </w:t>
        </w:r>
      </w:ins>
      <w:ins w:id="308" w:author="Laura H Spencer" w:date="2019-09-29T11:39:00Z">
        <w:r w:rsidR="00B61DB7">
          <w:rPr>
            <w:rFonts w:ascii="Times New Roman" w:eastAsia="Times New Roman" w:hAnsi="Times New Roman" w:cs="Times New Roman"/>
            <w:color w:val="000000"/>
            <w:sz w:val="24"/>
            <w:szCs w:val="24"/>
          </w:rPr>
          <w:t xml:space="preserve">code to highlight possible entry points for </w:t>
        </w:r>
      </w:ins>
      <w:ins w:id="309" w:author="Laura H Spencer" w:date="2019-09-29T11:40:00Z">
        <w:r w:rsidR="00B61DB7" w:rsidRPr="00945D12">
          <w:rPr>
            <w:rFonts w:ascii="Times New Roman" w:eastAsia="Times New Roman" w:hAnsi="Times New Roman" w:cs="Times New Roman"/>
            <w:i/>
            <w:color w:val="000000"/>
            <w:sz w:val="24"/>
            <w:szCs w:val="24"/>
          </w:rPr>
          <w:t>Polydora</w:t>
        </w:r>
        <w:r w:rsidR="00B61DB7">
          <w:rPr>
            <w:rFonts w:ascii="Times New Roman" w:eastAsia="Times New Roman" w:hAnsi="Times New Roman" w:cs="Times New Roman"/>
            <w:color w:val="000000"/>
            <w:sz w:val="24"/>
            <w:szCs w:val="24"/>
          </w:rPr>
          <w:t xml:space="preserve"> spp. regulation</w:t>
        </w:r>
      </w:ins>
      <w:ins w:id="310" w:author="Laura H Spencer" w:date="2019-09-29T11:41:00Z">
        <w:r w:rsidR="00B61DB7">
          <w:rPr>
            <w:rFonts w:ascii="Times New Roman" w:eastAsia="Times New Roman" w:hAnsi="Times New Roman" w:cs="Times New Roman"/>
            <w:color w:val="000000"/>
            <w:sz w:val="24"/>
            <w:szCs w:val="24"/>
          </w:rPr>
          <w:t>.</w:t>
        </w:r>
      </w:ins>
      <w:del w:id="311" w:author="Laura H Spencer" w:date="2019-09-29T11:42:00Z">
        <w:r w:rsidR="00B61DB7" w:rsidDel="00B61DB7">
          <w:rPr>
            <w:rFonts w:ascii="Times New Roman" w:eastAsia="Times New Roman" w:hAnsi="Times New Roman" w:cs="Times New Roman"/>
            <w:color w:val="000000"/>
            <w:sz w:val="24"/>
            <w:szCs w:val="24"/>
          </w:rPr>
          <w:delText xml:space="preserve">These regulations do not certify that organisms are free of </w:delText>
        </w:r>
        <w:r w:rsidR="00B61DB7" w:rsidDel="00B61DB7">
          <w:rPr>
            <w:rFonts w:ascii="Times New Roman" w:eastAsia="Times New Roman" w:hAnsi="Times New Roman" w:cs="Times New Roman"/>
            <w:i/>
            <w:color w:val="000000"/>
            <w:sz w:val="24"/>
            <w:szCs w:val="24"/>
          </w:rPr>
          <w:delText>Polydora</w:delText>
        </w:r>
      </w:del>
      <w:del w:id="312" w:author="Laura H Spencer" w:date="2019-09-29T11:41:00Z">
        <w:r w:rsidR="00B61DB7" w:rsidDel="00B61DB7">
          <w:rPr>
            <w:rFonts w:ascii="Times New Roman" w:eastAsia="Times New Roman" w:hAnsi="Times New Roman" w:cs="Times New Roman"/>
            <w:color w:val="000000"/>
            <w:sz w:val="24"/>
            <w:szCs w:val="24"/>
          </w:rPr>
          <w:delText>.</w:delText>
        </w:r>
      </w:del>
    </w:p>
    <w:p w14:paraId="6969DB74" w14:textId="149CA50E" w:rsidR="00235BE6" w:rsidRPr="00BF28C0" w:rsidRDefault="0017244F" w:rsidP="00B61DB7">
      <w:pPr>
        <w:pBdr>
          <w:top w:val="nil"/>
          <w:left w:val="nil"/>
          <w:bottom w:val="nil"/>
          <w:right w:val="nil"/>
          <w:between w:val="nil"/>
        </w:pBdr>
        <w:spacing w:line="480" w:lineRule="auto"/>
        <w:rPr>
          <w:rFonts w:ascii="Times New Roman" w:eastAsia="Times New Roman" w:hAnsi="Times New Roman" w:cs="Times New Roman"/>
          <w:color w:val="000000"/>
          <w:sz w:val="24"/>
          <w:szCs w:val="24"/>
        </w:rPr>
      </w:pPr>
      <w:ins w:id="313" w:author="Laura H Spencer" w:date="2019-09-29T11:37:00Z">
        <w:r>
          <w:rPr>
            <w:rFonts w:ascii="Times New Roman" w:eastAsia="Times New Roman" w:hAnsi="Times New Roman" w:cs="Times New Roman"/>
            <w:color w:val="000000"/>
            <w:sz w:val="24"/>
            <w:szCs w:val="24"/>
          </w:rPr>
          <w:t xml:space="preserve"> </w:t>
        </w:r>
      </w:ins>
      <w:ins w:id="314" w:author="Laura H Spencer" w:date="2019-09-29T11:40:00Z">
        <w:r w:rsidR="00B61DB7">
          <w:rPr>
            <w:rFonts w:ascii="Times New Roman" w:eastAsia="Times New Roman" w:hAnsi="Times New Roman" w:cs="Times New Roman"/>
            <w:color w:val="000000"/>
            <w:sz w:val="24"/>
            <w:szCs w:val="24"/>
          </w:rPr>
          <w:tab/>
        </w:r>
      </w:ins>
      <w:r w:rsidR="008B0DD7">
        <w:rPr>
          <w:rFonts w:ascii="Times New Roman" w:eastAsia="Times New Roman" w:hAnsi="Times New Roman" w:cs="Times New Roman"/>
          <w:color w:val="000000"/>
          <w:sz w:val="24"/>
          <w:szCs w:val="24"/>
        </w:rPr>
        <w:t xml:space="preserve">Under WAC 220-340-050 and WAC 220-370-200, import permits are mandatory for any entity importing live shellfish from outside Washington State for any purpose, such as </w:t>
      </w:r>
      <w:r w:rsidR="008B0DD7">
        <w:rPr>
          <w:rFonts w:ascii="Times New Roman" w:eastAsia="Times New Roman" w:hAnsi="Times New Roman" w:cs="Times New Roman"/>
          <w:color w:val="000000"/>
          <w:sz w:val="24"/>
          <w:szCs w:val="24"/>
        </w:rPr>
        <w:lastRenderedPageBreak/>
        <w:t xml:space="preserve">aquaculture, research, or display, </w:t>
      </w:r>
      <w:ins w:id="315" w:author="Laura H Spencer" w:date="2019-09-29T11:43:00Z">
        <w:r w:rsidR="00B61DB7">
          <w:rPr>
            <w:rFonts w:ascii="Times New Roman" w:eastAsia="Times New Roman" w:hAnsi="Times New Roman" w:cs="Times New Roman"/>
            <w:color w:val="000000"/>
            <w:sz w:val="24"/>
            <w:szCs w:val="24"/>
          </w:rPr>
          <w:t xml:space="preserve">but </w:t>
        </w:r>
      </w:ins>
      <w:del w:id="316" w:author="Laura H Spencer" w:date="2019-09-29T11:40:00Z">
        <w:r w:rsidR="008B0DD7" w:rsidDel="00B61DB7">
          <w:rPr>
            <w:rFonts w:ascii="Times New Roman" w:eastAsia="Times New Roman" w:hAnsi="Times New Roman" w:cs="Times New Roman"/>
            <w:color w:val="000000"/>
            <w:sz w:val="24"/>
            <w:szCs w:val="24"/>
          </w:rPr>
          <w:delText>but this regulation excludes</w:delText>
        </w:r>
      </w:del>
      <w:ins w:id="317" w:author="Laura H Spencer" w:date="2019-09-29T11:40:00Z">
        <w:r w:rsidR="00B61DB7">
          <w:rPr>
            <w:rFonts w:ascii="Times New Roman" w:eastAsia="Times New Roman" w:hAnsi="Times New Roman" w:cs="Times New Roman"/>
            <w:color w:val="000000"/>
            <w:sz w:val="24"/>
            <w:szCs w:val="24"/>
          </w:rPr>
          <w:t>excluding</w:t>
        </w:r>
      </w:ins>
      <w:r w:rsidR="008B0DD7">
        <w:rPr>
          <w:rFonts w:ascii="Times New Roman" w:eastAsia="Times New Roman" w:hAnsi="Times New Roman" w:cs="Times New Roman"/>
          <w:color w:val="000000"/>
          <w:sz w:val="24"/>
          <w:szCs w:val="24"/>
        </w:rPr>
        <w:t xml:space="preserve"> animals that are market-ready that are not expected to contact Washington waters. </w:t>
      </w:r>
      <w:ins w:id="318" w:author="Laura H Spencer" w:date="2019-09-29T11:44:00Z">
        <w:r w:rsidR="00B61DB7">
          <w:rPr>
            <w:rFonts w:ascii="Times New Roman" w:eastAsia="Times New Roman" w:hAnsi="Times New Roman" w:cs="Times New Roman"/>
            <w:color w:val="000000"/>
            <w:sz w:val="24"/>
            <w:szCs w:val="24"/>
          </w:rPr>
          <w:t xml:space="preserve">Transfer permits are required under WAC 220-340-150 when moving adult </w:t>
        </w:r>
        <w:r w:rsidR="00B61DB7">
          <w:rPr>
            <w:rFonts w:ascii="Times New Roman" w:eastAsia="Times New Roman" w:hAnsi="Times New Roman" w:cs="Times New Roman"/>
            <w:sz w:val="24"/>
            <w:szCs w:val="24"/>
          </w:rPr>
          <w:t>shellfish</w:t>
        </w:r>
        <w:r w:rsidR="00B61DB7">
          <w:rPr>
            <w:rFonts w:ascii="Times New Roman" w:eastAsia="Times New Roman" w:hAnsi="Times New Roman" w:cs="Times New Roman"/>
            <w:color w:val="000000"/>
            <w:sz w:val="24"/>
            <w:szCs w:val="24"/>
          </w:rPr>
          <w:t xml:space="preserve"> and seed between and within basins. </w:t>
        </w:r>
      </w:ins>
      <w:r w:rsidR="008B0DD7">
        <w:rPr>
          <w:rFonts w:ascii="Times New Roman" w:eastAsia="Times New Roman" w:hAnsi="Times New Roman" w:cs="Times New Roman"/>
          <w:color w:val="000000"/>
          <w:sz w:val="24"/>
          <w:szCs w:val="24"/>
        </w:rPr>
        <w:t>These permits are regulated by the Washington State Department of Fish and Wildlife (WDFW)</w:t>
      </w:r>
      <w:ins w:id="319" w:author="Laura H Spencer" w:date="2019-09-29T11:45:00Z">
        <w:r w:rsidR="00B61DB7">
          <w:rPr>
            <w:rFonts w:ascii="Times New Roman" w:eastAsia="Times New Roman" w:hAnsi="Times New Roman" w:cs="Times New Roman"/>
            <w:color w:val="000000"/>
            <w:sz w:val="24"/>
            <w:szCs w:val="24"/>
          </w:rPr>
          <w:t>. Import permits</w:t>
        </w:r>
      </w:ins>
      <w:del w:id="320" w:author="Laura H Spencer" w:date="2019-09-29T11:44:00Z">
        <w:r w:rsidR="008B0DD7" w:rsidDel="00B61DB7">
          <w:rPr>
            <w:rFonts w:ascii="Times New Roman" w:eastAsia="Times New Roman" w:hAnsi="Times New Roman" w:cs="Times New Roman"/>
            <w:color w:val="000000"/>
            <w:sz w:val="24"/>
            <w:szCs w:val="24"/>
          </w:rPr>
          <w:delText>,</w:delText>
        </w:r>
      </w:del>
      <w:del w:id="321" w:author="Laura H Spencer" w:date="2019-09-29T11:45:00Z">
        <w:r w:rsidR="008B0DD7" w:rsidDel="00B61DB7">
          <w:rPr>
            <w:rFonts w:ascii="Times New Roman" w:eastAsia="Times New Roman" w:hAnsi="Times New Roman" w:cs="Times New Roman"/>
            <w:color w:val="000000"/>
            <w:sz w:val="24"/>
            <w:szCs w:val="24"/>
          </w:rPr>
          <w:delText xml:space="preserve"> and</w:delText>
        </w:r>
      </w:del>
      <w:r w:rsidR="008B0DD7">
        <w:rPr>
          <w:rFonts w:ascii="Times New Roman" w:eastAsia="Times New Roman" w:hAnsi="Times New Roman" w:cs="Times New Roman"/>
          <w:color w:val="000000"/>
          <w:sz w:val="24"/>
          <w:szCs w:val="24"/>
        </w:rPr>
        <w:t xml:space="preserve"> require a “clean bill of health” certifying that the origin is disease-free, and free of </w:t>
      </w:r>
      <w:ins w:id="322" w:author="Laura H Spencer" w:date="2019-09-29T11:41:00Z">
        <w:r w:rsidR="00B61DB7">
          <w:rPr>
            <w:rFonts w:ascii="Times New Roman" w:eastAsia="Times New Roman" w:hAnsi="Times New Roman" w:cs="Times New Roman"/>
            <w:color w:val="000000"/>
            <w:sz w:val="24"/>
            <w:szCs w:val="24"/>
          </w:rPr>
          <w:t xml:space="preserve">the invasive </w:t>
        </w:r>
      </w:ins>
      <w:r w:rsidR="008B0DD7">
        <w:rPr>
          <w:rFonts w:ascii="Times New Roman" w:eastAsia="Times New Roman" w:hAnsi="Times New Roman" w:cs="Times New Roman"/>
          <w:color w:val="000000"/>
          <w:sz w:val="24"/>
          <w:szCs w:val="24"/>
        </w:rPr>
        <w:t>green crab (</w:t>
      </w:r>
      <w:r w:rsidR="008B0DD7">
        <w:rPr>
          <w:rFonts w:ascii="Times New Roman" w:eastAsia="Times New Roman" w:hAnsi="Times New Roman" w:cs="Times New Roman"/>
          <w:i/>
          <w:color w:val="000000"/>
          <w:sz w:val="24"/>
          <w:szCs w:val="24"/>
        </w:rPr>
        <w:t>Carcinus maenas</w:t>
      </w:r>
      <w:r w:rsidR="008B0DD7">
        <w:rPr>
          <w:rFonts w:ascii="Times New Roman" w:eastAsia="Times New Roman" w:hAnsi="Times New Roman" w:cs="Times New Roman"/>
          <w:color w:val="000000"/>
          <w:sz w:val="24"/>
          <w:szCs w:val="24"/>
        </w:rPr>
        <w:t>) and oyster drills (</w:t>
      </w:r>
      <w:r w:rsidR="008B0DD7">
        <w:rPr>
          <w:rFonts w:ascii="Times New Roman" w:eastAsia="Times New Roman" w:hAnsi="Times New Roman" w:cs="Times New Roman"/>
          <w:i/>
          <w:color w:val="000000"/>
          <w:sz w:val="24"/>
          <w:szCs w:val="24"/>
        </w:rPr>
        <w:t>Urosalpinx cinerea</w:t>
      </w:r>
      <w:r w:rsidR="008B0DD7">
        <w:rPr>
          <w:rFonts w:ascii="Times New Roman" w:eastAsia="Times New Roman" w:hAnsi="Times New Roman" w:cs="Times New Roman"/>
          <w:color w:val="000000"/>
          <w:sz w:val="24"/>
          <w:szCs w:val="24"/>
        </w:rPr>
        <w:t xml:space="preserve"> and </w:t>
      </w:r>
      <w:r w:rsidR="008B0DD7">
        <w:rPr>
          <w:rFonts w:ascii="Times New Roman" w:eastAsia="Times New Roman" w:hAnsi="Times New Roman" w:cs="Times New Roman"/>
          <w:i/>
          <w:color w:val="000000"/>
          <w:sz w:val="24"/>
          <w:szCs w:val="24"/>
        </w:rPr>
        <w:t>Ocinebrellus inornatus</w:t>
      </w:r>
      <w:r w:rsidR="008B0DD7">
        <w:rPr>
          <w:rFonts w:ascii="Times New Roman" w:eastAsia="Times New Roman" w:hAnsi="Times New Roman" w:cs="Times New Roman"/>
          <w:color w:val="000000"/>
          <w:sz w:val="24"/>
          <w:szCs w:val="24"/>
        </w:rPr>
        <w:t xml:space="preserve">). </w:t>
      </w:r>
      <w:ins w:id="323" w:author="Laura H Spencer" w:date="2019-09-29T11:50:00Z">
        <w:r w:rsidR="004D550F">
          <w:rPr>
            <w:rFonts w:ascii="Times New Roman" w:eastAsia="Times New Roman" w:hAnsi="Times New Roman" w:cs="Times New Roman"/>
            <w:color w:val="000000"/>
            <w:sz w:val="24"/>
            <w:szCs w:val="24"/>
          </w:rPr>
          <w:t xml:space="preserve">The </w:t>
        </w:r>
      </w:ins>
      <w:del w:id="324" w:author="Laura H Spencer" w:date="2019-09-29T11:43:00Z">
        <w:r w:rsidR="008B0DD7" w:rsidDel="00B61DB7">
          <w:rPr>
            <w:rFonts w:ascii="Times New Roman" w:eastAsia="Times New Roman" w:hAnsi="Times New Roman" w:cs="Times New Roman"/>
            <w:color w:val="000000"/>
            <w:sz w:val="24"/>
            <w:szCs w:val="24"/>
          </w:rPr>
          <w:delText xml:space="preserve">Transfer permits are </w:delText>
        </w:r>
      </w:del>
      <w:del w:id="325" w:author="Laura H Spencer" w:date="2019-09-29T11:42:00Z">
        <w:r w:rsidR="008B0DD7" w:rsidDel="00B61DB7">
          <w:rPr>
            <w:rFonts w:ascii="Times New Roman" w:eastAsia="Times New Roman" w:hAnsi="Times New Roman" w:cs="Times New Roman"/>
            <w:color w:val="000000"/>
            <w:sz w:val="24"/>
            <w:szCs w:val="24"/>
          </w:rPr>
          <w:delText xml:space="preserve">also </w:delText>
        </w:r>
      </w:del>
      <w:del w:id="326" w:author="Laura H Spencer" w:date="2019-09-29T11:43:00Z">
        <w:r w:rsidR="008B0DD7" w:rsidDel="00B61DB7">
          <w:rPr>
            <w:rFonts w:ascii="Times New Roman" w:eastAsia="Times New Roman" w:hAnsi="Times New Roman" w:cs="Times New Roman"/>
            <w:color w:val="000000"/>
            <w:sz w:val="24"/>
            <w:szCs w:val="24"/>
          </w:rPr>
          <w:delText xml:space="preserve">required under WAC 220-340-150 when moving adult </w:delText>
        </w:r>
        <w:r w:rsidR="008B0DD7" w:rsidDel="00B61DB7">
          <w:rPr>
            <w:rFonts w:ascii="Times New Roman" w:eastAsia="Times New Roman" w:hAnsi="Times New Roman" w:cs="Times New Roman"/>
            <w:sz w:val="24"/>
            <w:szCs w:val="24"/>
          </w:rPr>
          <w:delText>shellfish</w:delText>
        </w:r>
        <w:r w:rsidR="008B0DD7" w:rsidDel="00B61DB7">
          <w:rPr>
            <w:rFonts w:ascii="Times New Roman" w:eastAsia="Times New Roman" w:hAnsi="Times New Roman" w:cs="Times New Roman"/>
            <w:color w:val="000000"/>
            <w:sz w:val="24"/>
            <w:szCs w:val="24"/>
          </w:rPr>
          <w:delText xml:space="preserve"> and seed between and within basins. </w:delText>
        </w:r>
      </w:del>
      <w:r w:rsidR="008B0DD7">
        <w:rPr>
          <w:rFonts w:ascii="Times New Roman" w:eastAsia="Times New Roman" w:hAnsi="Times New Roman" w:cs="Times New Roman"/>
          <w:color w:val="000000"/>
          <w:sz w:val="24"/>
          <w:szCs w:val="24"/>
        </w:rPr>
        <w:t>WDFW import permits</w:t>
      </w:r>
      <w:ins w:id="327" w:author="Laura H Spencer" w:date="2019-09-29T11:48:00Z">
        <w:r w:rsidR="004D550F">
          <w:rPr>
            <w:rFonts w:ascii="Times New Roman" w:eastAsia="Times New Roman" w:hAnsi="Times New Roman" w:cs="Times New Roman"/>
            <w:color w:val="000000"/>
            <w:sz w:val="24"/>
            <w:szCs w:val="24"/>
          </w:rPr>
          <w:t xml:space="preserve"> </w:t>
        </w:r>
      </w:ins>
      <w:ins w:id="328" w:author="Laura H Spencer" w:date="2019-09-29T11:49:00Z">
        <w:r w:rsidR="004D550F">
          <w:rPr>
            <w:rFonts w:ascii="Times New Roman" w:eastAsia="Times New Roman" w:hAnsi="Times New Roman" w:cs="Times New Roman"/>
            <w:color w:val="000000"/>
            <w:sz w:val="24"/>
            <w:szCs w:val="24"/>
          </w:rPr>
          <w:t>can</w:t>
        </w:r>
      </w:ins>
      <w:r w:rsidR="008B0DD7">
        <w:rPr>
          <w:rFonts w:ascii="Times New Roman" w:eastAsia="Times New Roman" w:hAnsi="Times New Roman" w:cs="Times New Roman"/>
          <w:color w:val="000000"/>
          <w:sz w:val="24"/>
          <w:szCs w:val="24"/>
        </w:rPr>
        <w:t xml:space="preserve"> </w:t>
      </w:r>
      <w:del w:id="329" w:author="Laura H Spencer" w:date="2019-09-29T11:43:00Z">
        <w:r w:rsidR="008B0DD7" w:rsidDel="00B61DB7">
          <w:rPr>
            <w:rFonts w:ascii="Times New Roman" w:eastAsia="Times New Roman" w:hAnsi="Times New Roman" w:cs="Times New Roman"/>
            <w:color w:val="000000"/>
            <w:sz w:val="24"/>
            <w:szCs w:val="24"/>
          </w:rPr>
          <w:delText xml:space="preserve">do </w:delText>
        </w:r>
      </w:del>
      <w:r w:rsidR="008B0DD7">
        <w:rPr>
          <w:rFonts w:ascii="Times New Roman" w:eastAsia="Times New Roman" w:hAnsi="Times New Roman" w:cs="Times New Roman"/>
          <w:color w:val="000000"/>
          <w:sz w:val="24"/>
          <w:szCs w:val="24"/>
        </w:rPr>
        <w:t>require</w:t>
      </w:r>
      <w:ins w:id="330" w:author="Laura H Spencer" w:date="2019-09-29T11:49:00Z">
        <w:r w:rsidR="004D550F">
          <w:rPr>
            <w:rFonts w:ascii="Times New Roman" w:eastAsia="Times New Roman" w:hAnsi="Times New Roman" w:cs="Times New Roman"/>
            <w:color w:val="000000"/>
            <w:sz w:val="24"/>
            <w:szCs w:val="24"/>
          </w:rPr>
          <w:t xml:space="preserve"> that</w:t>
        </w:r>
      </w:ins>
      <w:r w:rsidR="008B0DD7">
        <w:rPr>
          <w:rFonts w:ascii="Times New Roman" w:eastAsia="Times New Roman" w:hAnsi="Times New Roman" w:cs="Times New Roman"/>
          <w:color w:val="000000"/>
          <w:sz w:val="24"/>
          <w:szCs w:val="24"/>
        </w:rPr>
        <w:t xml:space="preserve"> </w:t>
      </w:r>
      <w:del w:id="331" w:author="Laura H Spencer" w:date="2019-09-29T11:50:00Z">
        <w:r w:rsidR="008B0DD7" w:rsidDel="004D550F">
          <w:rPr>
            <w:rFonts w:ascii="Times New Roman" w:eastAsia="Times New Roman" w:hAnsi="Times New Roman" w:cs="Times New Roman"/>
            <w:color w:val="000000"/>
            <w:sz w:val="24"/>
            <w:szCs w:val="24"/>
          </w:rPr>
          <w:delText xml:space="preserve">all </w:delText>
        </w:r>
      </w:del>
      <w:r w:rsidR="008B0DD7">
        <w:rPr>
          <w:rFonts w:ascii="Times New Roman" w:eastAsia="Times New Roman" w:hAnsi="Times New Roman" w:cs="Times New Roman"/>
          <w:color w:val="000000"/>
          <w:sz w:val="24"/>
          <w:szCs w:val="24"/>
        </w:rPr>
        <w:t xml:space="preserve">live oyster seed and stock </w:t>
      </w:r>
      <w:del w:id="332" w:author="Laura H Spencer" w:date="2019-09-29T11:49:00Z">
        <w:r w:rsidR="008B0DD7" w:rsidDel="004D550F">
          <w:rPr>
            <w:rFonts w:ascii="Times New Roman" w:eastAsia="Times New Roman" w:hAnsi="Times New Roman" w:cs="Times New Roman"/>
            <w:color w:val="000000"/>
            <w:sz w:val="24"/>
            <w:szCs w:val="24"/>
          </w:rPr>
          <w:delText>that will enter</w:delText>
        </w:r>
      </w:del>
      <w:ins w:id="333" w:author="Laura H Spencer" w:date="2019-09-29T11:49:00Z">
        <w:r w:rsidR="004D550F">
          <w:rPr>
            <w:rFonts w:ascii="Times New Roman" w:eastAsia="Times New Roman" w:hAnsi="Times New Roman" w:cs="Times New Roman"/>
            <w:color w:val="000000"/>
            <w:sz w:val="24"/>
            <w:szCs w:val="24"/>
          </w:rPr>
          <w:t>entering</w:t>
        </w:r>
      </w:ins>
      <w:r w:rsidR="008B0DD7">
        <w:rPr>
          <w:rFonts w:ascii="Times New Roman" w:eastAsia="Times New Roman" w:hAnsi="Times New Roman" w:cs="Times New Roman"/>
          <w:color w:val="000000"/>
          <w:sz w:val="24"/>
          <w:szCs w:val="24"/>
        </w:rPr>
        <w:t xml:space="preserve"> Washington State waters to be dipped in a dilute chlorine solution, </w:t>
      </w:r>
      <w:del w:id="334" w:author="Laura H Spencer" w:date="2019-09-29T11:50:00Z">
        <w:r w:rsidR="008B0DD7" w:rsidDel="004D550F">
          <w:rPr>
            <w:rFonts w:ascii="Times New Roman" w:eastAsia="Times New Roman" w:hAnsi="Times New Roman" w:cs="Times New Roman"/>
            <w:color w:val="000000"/>
            <w:sz w:val="24"/>
            <w:szCs w:val="24"/>
          </w:rPr>
          <w:delText>but this treatment is a requirement only where</w:delText>
        </w:r>
      </w:del>
      <w:ins w:id="335" w:author="Laura H Spencer" w:date="2019-09-29T11:50:00Z">
        <w:r w:rsidR="004D550F">
          <w:rPr>
            <w:rFonts w:ascii="Times New Roman" w:eastAsia="Times New Roman" w:hAnsi="Times New Roman" w:cs="Times New Roman"/>
            <w:color w:val="000000"/>
            <w:sz w:val="24"/>
            <w:szCs w:val="24"/>
          </w:rPr>
          <w:t>if</w:t>
        </w:r>
      </w:ins>
      <w:r w:rsidR="008B0DD7">
        <w:rPr>
          <w:rFonts w:ascii="Times New Roman" w:eastAsia="Times New Roman" w:hAnsi="Times New Roman" w:cs="Times New Roman"/>
          <w:color w:val="000000"/>
          <w:sz w:val="24"/>
          <w:szCs w:val="24"/>
        </w:rPr>
        <w:t xml:space="preserve"> there is potential exposure to the invasive Green crab (i.e. natural or unfiltered/untreated waters)</w:t>
      </w:r>
      <w:ins w:id="336" w:author="Laura H Spencer" w:date="2019-09-29T11:51:00Z">
        <w:r w:rsidR="004D550F">
          <w:rPr>
            <w:rFonts w:ascii="Times New Roman" w:eastAsia="Times New Roman" w:hAnsi="Times New Roman" w:cs="Times New Roman"/>
            <w:color w:val="000000"/>
            <w:sz w:val="24"/>
            <w:szCs w:val="24"/>
          </w:rPr>
          <w:t>.</w:t>
        </w:r>
      </w:ins>
      <w:del w:id="337" w:author="Laura H Spencer" w:date="2019-09-29T11:51:00Z">
        <w:r w:rsidR="008B0DD7" w:rsidDel="004D550F">
          <w:rPr>
            <w:rFonts w:ascii="Times New Roman" w:eastAsia="Times New Roman" w:hAnsi="Times New Roman" w:cs="Times New Roman"/>
            <w:color w:val="000000"/>
            <w:sz w:val="24"/>
            <w:szCs w:val="24"/>
          </w:rPr>
          <w:delText>,</w:delText>
        </w:r>
      </w:del>
      <w:r w:rsidR="008B0DD7">
        <w:rPr>
          <w:rFonts w:ascii="Times New Roman" w:eastAsia="Times New Roman" w:hAnsi="Times New Roman" w:cs="Times New Roman"/>
          <w:color w:val="000000"/>
          <w:sz w:val="24"/>
          <w:szCs w:val="24"/>
        </w:rPr>
        <w:t xml:space="preserve"> </w:t>
      </w:r>
      <w:moveFromRangeStart w:id="338" w:author="Laura H Spencer" w:date="2019-09-29T11:51:00Z" w:name="move20650302"/>
      <w:moveFrom w:id="339" w:author="Laura H Spencer" w:date="2019-09-29T11:51:00Z">
        <w:r w:rsidR="008B0DD7" w:rsidDel="004D550F">
          <w:rPr>
            <w:rFonts w:ascii="Times New Roman" w:eastAsia="Times New Roman" w:hAnsi="Times New Roman" w:cs="Times New Roman"/>
            <w:color w:val="000000"/>
            <w:sz w:val="24"/>
            <w:szCs w:val="24"/>
          </w:rPr>
          <w:t xml:space="preserve">and it has not been evaluated for use against </w:t>
        </w:r>
        <w:r w:rsidR="008B0DD7" w:rsidDel="004D550F">
          <w:rPr>
            <w:rFonts w:ascii="Times New Roman" w:eastAsia="Times New Roman" w:hAnsi="Times New Roman" w:cs="Times New Roman"/>
            <w:i/>
            <w:color w:val="000000"/>
            <w:sz w:val="24"/>
            <w:szCs w:val="24"/>
          </w:rPr>
          <w:t>Polydora</w:t>
        </w:r>
        <w:r w:rsidR="008B0DD7" w:rsidDel="004D550F">
          <w:rPr>
            <w:rFonts w:ascii="Times New Roman" w:eastAsia="Times New Roman" w:hAnsi="Times New Roman" w:cs="Times New Roman"/>
            <w:color w:val="000000"/>
            <w:sz w:val="24"/>
            <w:szCs w:val="24"/>
          </w:rPr>
          <w:t xml:space="preserve">. </w:t>
        </w:r>
      </w:moveFrom>
      <w:moveFromRangeEnd w:id="338"/>
      <w:r w:rsidR="008B0DD7">
        <w:rPr>
          <w:rFonts w:ascii="Times New Roman" w:eastAsia="Times New Roman" w:hAnsi="Times New Roman" w:cs="Times New Roman"/>
          <w:color w:val="000000"/>
          <w:sz w:val="24"/>
          <w:szCs w:val="24"/>
        </w:rPr>
        <w:t xml:space="preserve">In instances where the chlorine dip is lethal (e.g. any form of mussel and geoduck), imports are only allowed from locations isolated from European green crab infested waters, and thus the treatment is not required. </w:t>
      </w:r>
      <w:moveToRangeStart w:id="340" w:author="Laura H Spencer" w:date="2019-09-29T11:51:00Z" w:name="move20650302"/>
      <w:moveTo w:id="341" w:author="Laura H Spencer" w:date="2019-09-29T11:51:00Z">
        <w:del w:id="342" w:author="Laura H Spencer" w:date="2019-09-29T11:51:00Z">
          <w:r w:rsidR="004D550F" w:rsidDel="004D550F">
            <w:rPr>
              <w:rFonts w:ascii="Times New Roman" w:eastAsia="Times New Roman" w:hAnsi="Times New Roman" w:cs="Times New Roman"/>
              <w:color w:val="000000"/>
              <w:sz w:val="24"/>
              <w:szCs w:val="24"/>
            </w:rPr>
            <w:delText>and</w:delText>
          </w:r>
        </w:del>
      </w:moveTo>
      <w:ins w:id="343" w:author="Laura H Spencer" w:date="2019-09-29T11:54:00Z">
        <w:r w:rsidR="004D550F">
          <w:rPr>
            <w:rFonts w:ascii="Times New Roman" w:eastAsia="Times New Roman" w:hAnsi="Times New Roman" w:cs="Times New Roman"/>
            <w:color w:val="000000"/>
            <w:sz w:val="24"/>
            <w:szCs w:val="24"/>
          </w:rPr>
          <w:t>T</w:t>
        </w:r>
      </w:ins>
      <w:ins w:id="344" w:author="Laura H Spencer" w:date="2019-09-29T11:52:00Z">
        <w:r w:rsidR="004D550F">
          <w:rPr>
            <w:rFonts w:ascii="Times New Roman" w:eastAsia="Times New Roman" w:hAnsi="Times New Roman" w:cs="Times New Roman"/>
            <w:color w:val="000000"/>
            <w:sz w:val="24"/>
            <w:szCs w:val="24"/>
          </w:rPr>
          <w:t>he</w:t>
        </w:r>
      </w:ins>
      <w:ins w:id="345" w:author="Laura H Spencer" w:date="2019-09-29T11:51:00Z">
        <w:r w:rsidR="004D550F">
          <w:rPr>
            <w:rFonts w:ascii="Times New Roman" w:eastAsia="Times New Roman" w:hAnsi="Times New Roman" w:cs="Times New Roman"/>
            <w:color w:val="000000"/>
            <w:sz w:val="24"/>
            <w:szCs w:val="24"/>
          </w:rPr>
          <w:t xml:space="preserve"> chlorine dip </w:t>
        </w:r>
      </w:ins>
      <w:ins w:id="346" w:author="Laura H Spencer" w:date="2019-09-29T11:54:00Z">
        <w:r w:rsidR="004D550F">
          <w:rPr>
            <w:rFonts w:ascii="Times New Roman" w:eastAsia="Times New Roman" w:hAnsi="Times New Roman" w:cs="Times New Roman"/>
            <w:color w:val="000000"/>
            <w:sz w:val="24"/>
            <w:szCs w:val="24"/>
          </w:rPr>
          <w:t xml:space="preserve">has not been evaluated for use against </w:t>
        </w:r>
        <w:r w:rsidR="004D550F">
          <w:rPr>
            <w:rFonts w:ascii="Times New Roman" w:eastAsia="Times New Roman" w:hAnsi="Times New Roman" w:cs="Times New Roman"/>
            <w:i/>
            <w:color w:val="000000"/>
            <w:sz w:val="24"/>
            <w:szCs w:val="24"/>
          </w:rPr>
          <w:t>Polydora</w:t>
        </w:r>
        <w:r w:rsidR="004D550F">
          <w:rPr>
            <w:rFonts w:ascii="Times New Roman" w:eastAsia="Times New Roman" w:hAnsi="Times New Roman" w:cs="Times New Roman"/>
            <w:color w:val="000000"/>
            <w:sz w:val="24"/>
            <w:szCs w:val="24"/>
          </w:rPr>
          <w:t xml:space="preserve">. If </w:t>
        </w:r>
      </w:ins>
      <w:ins w:id="347" w:author="Laura H Spencer" w:date="2019-09-29T11:51:00Z">
        <w:r w:rsidR="004D550F">
          <w:rPr>
            <w:rFonts w:ascii="Times New Roman" w:eastAsia="Times New Roman" w:hAnsi="Times New Roman" w:cs="Times New Roman"/>
            <w:color w:val="000000"/>
            <w:sz w:val="24"/>
            <w:szCs w:val="24"/>
          </w:rPr>
          <w:t>effectiv</w:t>
        </w:r>
      </w:ins>
      <w:ins w:id="348" w:author="Laura H Spencer" w:date="2019-09-29T11:54:00Z">
        <w:r w:rsidR="004D550F">
          <w:rPr>
            <w:rFonts w:ascii="Times New Roman" w:eastAsia="Times New Roman" w:hAnsi="Times New Roman" w:cs="Times New Roman"/>
            <w:color w:val="000000"/>
            <w:sz w:val="24"/>
            <w:szCs w:val="24"/>
          </w:rPr>
          <w:t xml:space="preserve">e, </w:t>
        </w:r>
      </w:ins>
      <w:ins w:id="349" w:author="Laura H Spencer" w:date="2019-09-29T11:52:00Z">
        <w:r w:rsidR="004D550F">
          <w:rPr>
            <w:rFonts w:ascii="Times New Roman" w:eastAsia="Times New Roman" w:hAnsi="Times New Roman" w:cs="Times New Roman"/>
            <w:color w:val="000000"/>
            <w:sz w:val="24"/>
            <w:szCs w:val="24"/>
          </w:rPr>
          <w:t xml:space="preserve">it could be </w:t>
        </w:r>
      </w:ins>
      <w:ins w:id="350" w:author="Laura H Spencer" w:date="2019-09-29T11:55:00Z">
        <w:r w:rsidR="004D550F">
          <w:rPr>
            <w:rFonts w:ascii="Times New Roman" w:eastAsia="Times New Roman" w:hAnsi="Times New Roman" w:cs="Times New Roman"/>
            <w:color w:val="000000"/>
            <w:sz w:val="24"/>
            <w:szCs w:val="24"/>
          </w:rPr>
          <w:t>adopted as a treatment required by</w:t>
        </w:r>
      </w:ins>
      <w:ins w:id="351" w:author="Laura H Spencer" w:date="2019-09-29T11:52:00Z">
        <w:r w:rsidR="004D550F">
          <w:rPr>
            <w:rFonts w:ascii="Times New Roman" w:eastAsia="Times New Roman" w:hAnsi="Times New Roman" w:cs="Times New Roman"/>
            <w:color w:val="000000"/>
            <w:sz w:val="24"/>
            <w:szCs w:val="24"/>
          </w:rPr>
          <w:t xml:space="preserve"> WDFW </w:t>
        </w:r>
      </w:ins>
      <w:ins w:id="352" w:author="Laura H Spencer" w:date="2019-09-29T11:53:00Z">
        <w:r w:rsidR="004D550F">
          <w:rPr>
            <w:rFonts w:ascii="Times New Roman" w:eastAsia="Times New Roman" w:hAnsi="Times New Roman" w:cs="Times New Roman"/>
            <w:color w:val="000000"/>
            <w:sz w:val="24"/>
            <w:szCs w:val="24"/>
          </w:rPr>
          <w:t>when</w:t>
        </w:r>
      </w:ins>
      <w:ins w:id="353" w:author="Laura H Spencer" w:date="2019-09-29T11:55:00Z">
        <w:r w:rsidR="004D550F">
          <w:rPr>
            <w:rFonts w:ascii="Times New Roman" w:eastAsia="Times New Roman" w:hAnsi="Times New Roman" w:cs="Times New Roman"/>
            <w:color w:val="000000"/>
            <w:sz w:val="24"/>
            <w:szCs w:val="24"/>
          </w:rPr>
          <w:t xml:space="preserve"> translocating stocks from infected areas</w:t>
        </w:r>
      </w:ins>
      <w:moveTo w:id="354" w:author="Laura H Spencer" w:date="2019-09-29T11:51:00Z">
        <w:del w:id="355" w:author="Laura H Spencer" w:date="2019-09-29T11:52:00Z">
          <w:r w:rsidR="004D550F" w:rsidDel="004D550F">
            <w:rPr>
              <w:rFonts w:ascii="Times New Roman" w:eastAsia="Times New Roman" w:hAnsi="Times New Roman" w:cs="Times New Roman"/>
              <w:color w:val="000000"/>
              <w:sz w:val="24"/>
              <w:szCs w:val="24"/>
            </w:rPr>
            <w:delText xml:space="preserve"> </w:delText>
          </w:r>
        </w:del>
        <w:del w:id="356" w:author="Laura H Spencer" w:date="2019-09-29T11:54:00Z">
          <w:r w:rsidR="004D550F" w:rsidDel="004D550F">
            <w:rPr>
              <w:rFonts w:ascii="Times New Roman" w:eastAsia="Times New Roman" w:hAnsi="Times New Roman" w:cs="Times New Roman"/>
              <w:color w:val="000000"/>
              <w:sz w:val="24"/>
              <w:szCs w:val="24"/>
            </w:rPr>
            <w:delText xml:space="preserve">it has not been evaluated for use against </w:delText>
          </w:r>
          <w:r w:rsidR="004D550F" w:rsidDel="004D550F">
            <w:rPr>
              <w:rFonts w:ascii="Times New Roman" w:eastAsia="Times New Roman" w:hAnsi="Times New Roman" w:cs="Times New Roman"/>
              <w:i/>
              <w:color w:val="000000"/>
              <w:sz w:val="24"/>
              <w:szCs w:val="24"/>
            </w:rPr>
            <w:delText>Polydora</w:delText>
          </w:r>
          <w:r w:rsidR="004D550F" w:rsidDel="004D550F">
            <w:rPr>
              <w:rFonts w:ascii="Times New Roman" w:eastAsia="Times New Roman" w:hAnsi="Times New Roman" w:cs="Times New Roman"/>
              <w:color w:val="000000"/>
              <w:sz w:val="24"/>
              <w:szCs w:val="24"/>
            </w:rPr>
            <w:delText xml:space="preserve">. </w:delText>
          </w:r>
        </w:del>
      </w:moveTo>
      <w:moveToRangeEnd w:id="340"/>
      <w:ins w:id="357" w:author="Laura H Spencer" w:date="2019-09-29T11:54:00Z">
        <w:r w:rsidR="004D550F">
          <w:rPr>
            <w:rFonts w:ascii="Times New Roman" w:eastAsia="Times New Roman" w:hAnsi="Times New Roman" w:cs="Times New Roman"/>
            <w:color w:val="000000"/>
            <w:sz w:val="24"/>
            <w:szCs w:val="24"/>
          </w:rPr>
          <w:t xml:space="preserve">. </w:t>
        </w:r>
      </w:ins>
      <w:r w:rsidR="008B0DD7">
        <w:rPr>
          <w:rFonts w:ascii="Times New Roman" w:eastAsia="Times New Roman" w:hAnsi="Times New Roman" w:cs="Times New Roman"/>
          <w:color w:val="000000"/>
          <w:sz w:val="24"/>
          <w:szCs w:val="24"/>
        </w:rPr>
        <w:t>Oyster shell (cultch), which is moved throughout the state for oyster bed enrichment and hatchery seeding for farming and restoration purposes, is required to be "</w:t>
      </w:r>
      <w:r w:rsidR="008B0DD7">
        <w:rPr>
          <w:rFonts w:ascii="Times New Roman" w:eastAsia="Times New Roman" w:hAnsi="Times New Roman" w:cs="Times New Roman"/>
          <w:sz w:val="24"/>
          <w:szCs w:val="24"/>
        </w:rPr>
        <w:t xml:space="preserve">aged” out of the water for a minimum of 90 days, so it is unlikely to harbor viable </w:t>
      </w:r>
      <w:r w:rsidR="008B0DD7">
        <w:rPr>
          <w:rFonts w:ascii="Times New Roman" w:eastAsia="Times New Roman" w:hAnsi="Times New Roman" w:cs="Times New Roman"/>
          <w:i/>
          <w:sz w:val="24"/>
          <w:szCs w:val="24"/>
        </w:rPr>
        <w:t>Polydora</w:t>
      </w:r>
      <w:r w:rsidR="008B0DD7">
        <w:rPr>
          <w:rFonts w:ascii="Times New Roman" w:eastAsia="Times New Roman" w:hAnsi="Times New Roman" w:cs="Times New Roman"/>
          <w:sz w:val="24"/>
          <w:szCs w:val="24"/>
        </w:rPr>
        <w:t xml:space="preserve"> worms or eggs (WDFW, personal communication). </w:t>
      </w:r>
    </w:p>
    <w:p w14:paraId="1D14EA74" w14:textId="45FEEE68" w:rsidR="00235BE6" w:rsidRDefault="008B0DD7" w:rsidP="00737BBE">
      <w:pPr>
        <w:pBdr>
          <w:top w:val="nil"/>
          <w:left w:val="nil"/>
          <w:bottom w:val="nil"/>
          <w:right w:val="nil"/>
          <w:between w:val="nil"/>
        </w:pBdr>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Under WAC 220-370-200 and WAC 220-370-180 aquaculture groups must immediately report any disease outbreak to the WDFW. Consequently, hatchery staff and farmers monitor for large mortality events that indicate disease. Widespread mortalities due to infectious pathogens are common to shellfish aquaculture, however, aided by diligent stakeholders, Washington has so far avoided several of the most notorious diseases infecting other regions, such as the oyster herpes virus variants (e.g. OsHV-1 found in Tomales Bay, CA), the highly lethal OsHV-1 </w:t>
      </w:r>
      <w:r>
        <w:rPr>
          <w:rFonts w:ascii="Times New Roman" w:eastAsia="Times New Roman" w:hAnsi="Times New Roman" w:cs="Times New Roman"/>
          <w:color w:val="000000"/>
          <w:sz w:val="24"/>
          <w:szCs w:val="24"/>
        </w:rPr>
        <w:lastRenderedPageBreak/>
        <w:t xml:space="preserve">microvariant (OsHV-1 µVar, recently </w:t>
      </w:r>
      <w:r>
        <w:rPr>
          <w:rFonts w:ascii="Times New Roman" w:eastAsia="Times New Roman" w:hAnsi="Times New Roman" w:cs="Times New Roman"/>
          <w:sz w:val="24"/>
          <w:szCs w:val="24"/>
        </w:rPr>
        <w:t>found in San Diego, CA, likely transferred from Europe or Oceania</w:t>
      </w:r>
      <w:r>
        <w:rPr>
          <w:rFonts w:ascii="Times New Roman" w:eastAsia="Times New Roman" w:hAnsi="Times New Roman" w:cs="Times New Roman"/>
          <w:color w:val="000000"/>
          <w:sz w:val="24"/>
          <w:szCs w:val="24"/>
        </w:rPr>
        <w:t>), the abalone withering syndrome (present in California), Dermo (</w:t>
      </w:r>
      <w:r>
        <w:rPr>
          <w:rFonts w:ascii="Times New Roman" w:eastAsia="Times New Roman" w:hAnsi="Times New Roman" w:cs="Times New Roman"/>
          <w:i/>
          <w:color w:val="000000"/>
          <w:sz w:val="24"/>
          <w:szCs w:val="24"/>
        </w:rPr>
        <w:t xml:space="preserve">Perkinsus marinus, </w:t>
      </w:r>
      <w:r>
        <w:rPr>
          <w:rFonts w:ascii="Times New Roman" w:eastAsia="Times New Roman" w:hAnsi="Times New Roman" w:cs="Times New Roman"/>
          <w:color w:val="000000"/>
          <w:sz w:val="24"/>
          <w:szCs w:val="24"/>
        </w:rPr>
        <w:t xml:space="preserve">Gulf </w:t>
      </w:r>
      <w:r>
        <w:rPr>
          <w:rFonts w:ascii="Times New Roman" w:eastAsia="Times New Roman" w:hAnsi="Times New Roman" w:cs="Times New Roman"/>
          <w:sz w:val="24"/>
          <w:szCs w:val="24"/>
        </w:rPr>
        <w:t>and</w:t>
      </w:r>
      <w:r>
        <w:rPr>
          <w:rFonts w:ascii="Times New Roman" w:eastAsia="Times New Roman" w:hAnsi="Times New Roman" w:cs="Times New Roman"/>
          <w:color w:val="000000"/>
          <w:sz w:val="24"/>
          <w:szCs w:val="24"/>
        </w:rPr>
        <w:t xml:space="preserve"> Atlantic Coasts of USA), Pacific oyster nocardiosis (Atlantic and Gulf Coast), MSX disease (</w:t>
      </w:r>
      <w:r>
        <w:rPr>
          <w:rFonts w:ascii="Times New Roman" w:eastAsia="Times New Roman" w:hAnsi="Times New Roman" w:cs="Times New Roman"/>
          <w:i/>
          <w:color w:val="000000"/>
          <w:sz w:val="24"/>
          <w:szCs w:val="24"/>
        </w:rPr>
        <w:t>Haplosporidium nelsoni</w:t>
      </w:r>
      <w:r>
        <w:rPr>
          <w:rFonts w:ascii="Times New Roman" w:eastAsia="Times New Roman" w:hAnsi="Times New Roman" w:cs="Times New Roman"/>
          <w:color w:val="000000"/>
          <w:sz w:val="24"/>
          <w:szCs w:val="24"/>
        </w:rPr>
        <w:t xml:space="preserve">, detected in British Columbia), and Bonamiasis (it was once identified in WA in oyster stock sourced from California) </w:t>
      </w:r>
      <w:hyperlink r:id="rId56">
        <w:r>
          <w:rPr>
            <w:rFonts w:ascii="Times New Roman" w:eastAsia="Times New Roman" w:hAnsi="Times New Roman" w:cs="Times New Roman"/>
            <w:color w:val="000000"/>
            <w:sz w:val="24"/>
            <w:szCs w:val="24"/>
          </w:rPr>
          <w:t>(Elston et al.1986</w:t>
        </w:r>
      </w:hyperlink>
      <w:r>
        <w:t xml:space="preserve">; </w:t>
      </w:r>
      <w:hyperlink r:id="rId57">
        <w:r>
          <w:rPr>
            <w:rFonts w:ascii="Times New Roman" w:eastAsia="Times New Roman" w:hAnsi="Times New Roman" w:cs="Times New Roman"/>
            <w:color w:val="000000"/>
            <w:sz w:val="24"/>
            <w:szCs w:val="24"/>
          </w:rPr>
          <w:t>Alfjorden, et al. 2017; Meyer 1991)</w:t>
        </w:r>
      </w:hyperlink>
      <w:r>
        <w:rPr>
          <w:rFonts w:ascii="Times New Roman" w:eastAsia="Times New Roman" w:hAnsi="Times New Roman" w:cs="Times New Roman"/>
          <w:color w:val="000000"/>
          <w:sz w:val="24"/>
          <w:szCs w:val="24"/>
        </w:rPr>
        <w:t xml:space="preserve">. No regulations require stakeholders to monitor for or report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Mortality directly associated with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w:t>
      </w:r>
      <w:del w:id="358" w:author="Laura H Spencer" w:date="2019-09-29T11:57:00Z">
        <w:r w:rsidDel="004D550F">
          <w:rPr>
            <w:rFonts w:ascii="Times New Roman" w:eastAsia="Times New Roman" w:hAnsi="Times New Roman" w:cs="Times New Roman"/>
            <w:color w:val="000000"/>
            <w:sz w:val="24"/>
            <w:szCs w:val="24"/>
          </w:rPr>
          <w:delText xml:space="preserve">infection </w:delText>
        </w:r>
      </w:del>
      <w:r>
        <w:rPr>
          <w:rFonts w:ascii="Times New Roman" w:eastAsia="Times New Roman" w:hAnsi="Times New Roman" w:cs="Times New Roman"/>
          <w:color w:val="000000"/>
          <w:sz w:val="24"/>
          <w:szCs w:val="24"/>
        </w:rPr>
        <w:t xml:space="preserve">is rare, but </w:t>
      </w:r>
      <w:del w:id="359" w:author="Laura H Spencer" w:date="2019-09-29T11:57:00Z">
        <w:r w:rsidDel="004D550F">
          <w:rPr>
            <w:rFonts w:ascii="Times New Roman" w:eastAsia="Times New Roman" w:hAnsi="Times New Roman" w:cs="Times New Roman"/>
            <w:color w:val="000000"/>
            <w:sz w:val="24"/>
            <w:szCs w:val="24"/>
          </w:rPr>
          <w:delText>the worm’s impact on aquaculture in other regions due to product devaluation and</w:delText>
        </w:r>
      </w:del>
      <w:ins w:id="360" w:author="Laura H Spencer" w:date="2019-09-29T11:57:00Z">
        <w:r w:rsidR="004D550F">
          <w:rPr>
            <w:rFonts w:ascii="Times New Roman" w:eastAsia="Times New Roman" w:hAnsi="Times New Roman" w:cs="Times New Roman"/>
            <w:color w:val="000000"/>
            <w:sz w:val="24"/>
            <w:szCs w:val="24"/>
          </w:rPr>
          <w:t>infected shellfish may be</w:t>
        </w:r>
      </w:ins>
      <w:r>
        <w:rPr>
          <w:rFonts w:ascii="Times New Roman" w:eastAsia="Times New Roman" w:hAnsi="Times New Roman" w:cs="Times New Roman"/>
          <w:color w:val="000000"/>
          <w:sz w:val="24"/>
          <w:szCs w:val="24"/>
        </w:rPr>
        <w:t xml:space="preserve"> </w:t>
      </w:r>
      <w:del w:id="361" w:author="Laura H Spencer" w:date="2019-09-29T11:57:00Z">
        <w:r w:rsidDel="004D550F">
          <w:rPr>
            <w:rFonts w:ascii="Times New Roman" w:eastAsia="Times New Roman" w:hAnsi="Times New Roman" w:cs="Times New Roman"/>
            <w:color w:val="000000"/>
            <w:sz w:val="24"/>
            <w:szCs w:val="24"/>
          </w:rPr>
          <w:delText xml:space="preserve">increased </w:delText>
        </w:r>
      </w:del>
      <w:ins w:id="362" w:author="Laura H Spencer" w:date="2019-09-29T11:57:00Z">
        <w:r w:rsidR="004D550F">
          <w:rPr>
            <w:rFonts w:ascii="Times New Roman" w:eastAsia="Times New Roman" w:hAnsi="Times New Roman" w:cs="Times New Roman"/>
            <w:color w:val="000000"/>
            <w:sz w:val="24"/>
            <w:szCs w:val="24"/>
          </w:rPr>
          <w:t xml:space="preserve">more </w:t>
        </w:r>
      </w:ins>
      <w:r>
        <w:rPr>
          <w:rFonts w:ascii="Times New Roman" w:eastAsia="Times New Roman" w:hAnsi="Times New Roman" w:cs="Times New Roman"/>
          <w:color w:val="000000"/>
          <w:sz w:val="24"/>
          <w:szCs w:val="24"/>
        </w:rPr>
        <w:t>susceptibility to secondary stressors (including diseases)</w:t>
      </w:r>
      <w:ins w:id="363" w:author="Laura H Spencer" w:date="2019-09-29T12:24:00Z">
        <w:r w:rsidR="00CF6F2E">
          <w:rPr>
            <w:rFonts w:ascii="Times New Roman" w:eastAsia="Times New Roman" w:hAnsi="Times New Roman" w:cs="Times New Roman"/>
            <w:color w:val="000000"/>
            <w:sz w:val="24"/>
            <w:szCs w:val="24"/>
          </w:rPr>
          <w:t xml:space="preserve"> (Wargo &amp; Ford, 1993).</w:t>
        </w:r>
      </w:ins>
      <w:ins w:id="364" w:author="Laura H Spencer" w:date="2019-09-29T11:57:00Z">
        <w:r w:rsidR="004D550F">
          <w:rPr>
            <w:rFonts w:ascii="Times New Roman" w:eastAsia="Times New Roman" w:hAnsi="Times New Roman" w:cs="Times New Roman"/>
            <w:color w:val="000000"/>
            <w:sz w:val="24"/>
            <w:szCs w:val="24"/>
          </w:rPr>
          <w:t xml:space="preserve"> </w:t>
        </w:r>
      </w:ins>
      <w:del w:id="365" w:author="Laura H Spencer" w:date="2019-09-29T11:57:00Z">
        <w:r w:rsidDel="004D550F">
          <w:rPr>
            <w:rFonts w:ascii="Times New Roman" w:eastAsia="Times New Roman" w:hAnsi="Times New Roman" w:cs="Times New Roman"/>
            <w:color w:val="000000"/>
            <w:sz w:val="24"/>
            <w:szCs w:val="24"/>
          </w:rPr>
          <w:delText xml:space="preserve"> highlights the need to take a closer look at this threat.</w:delText>
        </w:r>
      </w:del>
      <w:r>
        <w:rPr>
          <w:rFonts w:ascii="Times New Roman" w:eastAsia="Times New Roman" w:hAnsi="Times New Roman" w:cs="Times New Roman"/>
          <w:color w:val="000000"/>
          <w:sz w:val="24"/>
          <w:szCs w:val="24"/>
        </w:rPr>
        <w:t xml:space="preserve"> </w:t>
      </w:r>
    </w:p>
    <w:p w14:paraId="46731A8A" w14:textId="77777777" w:rsidR="00235BE6" w:rsidRDefault="00235BE6" w:rsidP="00737BBE">
      <w:pPr>
        <w:pBdr>
          <w:top w:val="nil"/>
          <w:left w:val="nil"/>
          <w:bottom w:val="nil"/>
          <w:right w:val="nil"/>
          <w:between w:val="nil"/>
        </w:pBdr>
        <w:spacing w:line="480" w:lineRule="auto"/>
        <w:rPr>
          <w:rFonts w:ascii="Times New Roman" w:eastAsia="Times New Roman" w:hAnsi="Times New Roman" w:cs="Times New Roman"/>
          <w:color w:val="000000"/>
          <w:sz w:val="24"/>
          <w:szCs w:val="24"/>
        </w:rPr>
      </w:pPr>
    </w:p>
    <w:p w14:paraId="2202F3A2" w14:textId="77777777" w:rsidR="00755762" w:rsidRDefault="008B0DD7" w:rsidP="00737BBE">
      <w:p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smallCaps/>
          <w:color w:val="000000"/>
          <w:sz w:val="24"/>
          <w:szCs w:val="24"/>
        </w:rPr>
        <w:t xml:space="preserve">Recommended research &amp; regulatory actions </w:t>
      </w:r>
    </w:p>
    <w:p w14:paraId="48CDF507" w14:textId="330A90B0" w:rsidR="00235BE6" w:rsidRDefault="008B0DD7" w:rsidP="00737BBE">
      <w:p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minimize the impact of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spp. on Washington State shellfish aquaculture, current distribution needs to be mapped, stakeholders should be informed of the risks of infection and treatment options, and if warranted, regulations updated to avoid translocation</w:t>
      </w:r>
      <w:ins w:id="366" w:author="Laura H Spencer" w:date="2019-09-29T10:52:00Z">
        <w:r w:rsidR="0073290E">
          <w:rPr>
            <w:rFonts w:ascii="Times New Roman" w:eastAsia="Times New Roman" w:hAnsi="Times New Roman" w:cs="Times New Roman"/>
            <w:color w:val="000000"/>
            <w:sz w:val="24"/>
            <w:szCs w:val="24"/>
          </w:rPr>
          <w:t xml:space="preserve">. The </w:t>
        </w:r>
      </w:ins>
      <w:ins w:id="367" w:author="Laura H Spencer" w:date="2019-09-29T10:53:00Z">
        <w:r w:rsidR="0073290E">
          <w:rPr>
            <w:rFonts w:ascii="Times New Roman" w:eastAsia="Times New Roman" w:hAnsi="Times New Roman" w:cs="Times New Roman"/>
            <w:color w:val="000000"/>
            <w:sz w:val="24"/>
            <w:szCs w:val="24"/>
          </w:rPr>
          <w:t xml:space="preserve">following </w:t>
        </w:r>
      </w:ins>
      <w:del w:id="368" w:author="Laura H Spencer" w:date="2019-09-29T10:52:00Z">
        <w:r w:rsidDel="0073290E">
          <w:rPr>
            <w:rFonts w:ascii="Times New Roman" w:eastAsia="Times New Roman" w:hAnsi="Times New Roman" w:cs="Times New Roman"/>
            <w:color w:val="000000"/>
            <w:sz w:val="24"/>
            <w:szCs w:val="24"/>
          </w:rPr>
          <w:delText xml:space="preserve">, via the following </w:delText>
        </w:r>
      </w:del>
      <w:r>
        <w:rPr>
          <w:rFonts w:ascii="Times New Roman" w:eastAsia="Times New Roman" w:hAnsi="Times New Roman" w:cs="Times New Roman"/>
          <w:color w:val="000000"/>
          <w:sz w:val="24"/>
          <w:szCs w:val="24"/>
        </w:rPr>
        <w:t>recommendations</w:t>
      </w:r>
      <w:ins w:id="369" w:author="Laura H Spencer" w:date="2019-09-29T10:53:00Z">
        <w:r w:rsidR="0073290E">
          <w:rPr>
            <w:rFonts w:ascii="Times New Roman" w:eastAsia="Times New Roman" w:hAnsi="Times New Roman" w:cs="Times New Roman"/>
            <w:color w:val="000000"/>
            <w:sz w:val="24"/>
            <w:szCs w:val="24"/>
          </w:rPr>
          <w:t xml:space="preserve"> are intended as a preliminary</w:t>
        </w:r>
      </w:ins>
      <w:r w:rsidR="00416336">
        <w:rPr>
          <w:rFonts w:ascii="Times New Roman" w:eastAsia="Times New Roman" w:hAnsi="Times New Roman" w:cs="Times New Roman"/>
          <w:color w:val="000000"/>
          <w:sz w:val="24"/>
          <w:szCs w:val="24"/>
        </w:rPr>
        <w:t>, high-level</w:t>
      </w:r>
      <w:ins w:id="370" w:author="Laura H Spencer" w:date="2019-09-29T10:53:00Z">
        <w:r w:rsidR="0073290E">
          <w:rPr>
            <w:rFonts w:ascii="Times New Roman" w:eastAsia="Times New Roman" w:hAnsi="Times New Roman" w:cs="Times New Roman"/>
            <w:color w:val="000000"/>
            <w:sz w:val="24"/>
            <w:szCs w:val="24"/>
          </w:rPr>
          <w:t xml:space="preserve"> roadmap</w:t>
        </w:r>
      </w:ins>
      <w:r w:rsidR="003210B5">
        <w:rPr>
          <w:rFonts w:ascii="Times New Roman" w:eastAsia="Times New Roman" w:hAnsi="Times New Roman" w:cs="Times New Roman"/>
          <w:color w:val="000000"/>
          <w:sz w:val="24"/>
          <w:szCs w:val="24"/>
        </w:rPr>
        <w:t>,</w:t>
      </w:r>
      <w:ins w:id="371" w:author="Laura H Spencer" w:date="2019-09-29T10:54:00Z">
        <w:r w:rsidR="0073290E">
          <w:rPr>
            <w:rFonts w:ascii="Times New Roman" w:eastAsia="Times New Roman" w:hAnsi="Times New Roman" w:cs="Times New Roman"/>
            <w:color w:val="000000"/>
            <w:sz w:val="24"/>
            <w:szCs w:val="24"/>
          </w:rPr>
          <w:t xml:space="preserve"> to inform</w:t>
        </w:r>
      </w:ins>
      <w:ins w:id="372" w:author="Laura H Spencer" w:date="2019-09-29T10:55:00Z">
        <w:r w:rsidR="0073290E">
          <w:rPr>
            <w:rFonts w:ascii="Times New Roman" w:eastAsia="Times New Roman" w:hAnsi="Times New Roman" w:cs="Times New Roman"/>
            <w:color w:val="000000"/>
            <w:sz w:val="24"/>
            <w:szCs w:val="24"/>
          </w:rPr>
          <w:t xml:space="preserve"> </w:t>
        </w:r>
      </w:ins>
      <w:ins w:id="373" w:author="Laura H Spencer" w:date="2019-09-29T10:56:00Z">
        <w:r w:rsidR="0073290E">
          <w:rPr>
            <w:rFonts w:ascii="Times New Roman" w:eastAsia="Times New Roman" w:hAnsi="Times New Roman" w:cs="Times New Roman"/>
            <w:color w:val="000000"/>
            <w:sz w:val="24"/>
            <w:szCs w:val="24"/>
          </w:rPr>
          <w:t xml:space="preserve">research and </w:t>
        </w:r>
      </w:ins>
      <w:ins w:id="374" w:author="Laura H Spencer" w:date="2019-09-29T10:55:00Z">
        <w:r w:rsidR="0073290E">
          <w:rPr>
            <w:rFonts w:ascii="Times New Roman" w:eastAsia="Times New Roman" w:hAnsi="Times New Roman" w:cs="Times New Roman"/>
            <w:color w:val="000000"/>
            <w:sz w:val="24"/>
            <w:szCs w:val="24"/>
          </w:rPr>
          <w:t xml:space="preserve">actions to reduce the impact of </w:t>
        </w:r>
        <w:r w:rsidR="0073290E" w:rsidRPr="003210B5">
          <w:rPr>
            <w:rFonts w:ascii="Times New Roman" w:eastAsia="Times New Roman" w:hAnsi="Times New Roman" w:cs="Times New Roman"/>
            <w:i/>
            <w:color w:val="000000"/>
            <w:sz w:val="24"/>
            <w:szCs w:val="24"/>
          </w:rPr>
          <w:t>P. websteri</w:t>
        </w:r>
        <w:r w:rsidR="0073290E">
          <w:rPr>
            <w:rFonts w:ascii="Times New Roman" w:eastAsia="Times New Roman" w:hAnsi="Times New Roman" w:cs="Times New Roman"/>
            <w:color w:val="000000"/>
            <w:sz w:val="24"/>
            <w:szCs w:val="24"/>
          </w:rPr>
          <w:t xml:space="preserve"> and other shell-boring polychaetes on wild and cultured Washington shellfish</w:t>
        </w:r>
      </w:ins>
      <w:r w:rsidR="003210B5">
        <w:rPr>
          <w:rFonts w:ascii="Times New Roman" w:eastAsia="Times New Roman" w:hAnsi="Times New Roman" w:cs="Times New Roman"/>
          <w:color w:val="000000"/>
          <w:sz w:val="24"/>
          <w:szCs w:val="24"/>
        </w:rPr>
        <w:t>.</w:t>
      </w:r>
      <w:ins w:id="375" w:author="Laura H Spencer" w:date="2019-09-29T13:54:00Z">
        <w:r w:rsidR="00416336">
          <w:rPr>
            <w:rFonts w:ascii="Times New Roman" w:eastAsia="Times New Roman" w:hAnsi="Times New Roman" w:cs="Times New Roman"/>
            <w:color w:val="000000"/>
            <w:sz w:val="24"/>
            <w:szCs w:val="24"/>
          </w:rPr>
          <w:t xml:space="preserve"> For exhaustive discussions of successful management programs for other marine invaders, </w:t>
        </w:r>
        <w:commentRangeStart w:id="376"/>
        <w:r w:rsidR="00416336">
          <w:rPr>
            <w:rFonts w:ascii="Times New Roman" w:eastAsia="Times New Roman" w:hAnsi="Times New Roman" w:cs="Times New Roman"/>
            <w:color w:val="000000"/>
            <w:sz w:val="24"/>
            <w:szCs w:val="24"/>
          </w:rPr>
          <w:t xml:space="preserve">see Williams &amp; Grosholz 2008, [other invasive species review].  </w:t>
        </w:r>
        <w:commentRangeEnd w:id="376"/>
        <w:r w:rsidR="00416336">
          <w:rPr>
            <w:rStyle w:val="CommentReference"/>
          </w:rPr>
          <w:commentReference w:id="376"/>
        </w:r>
      </w:ins>
      <w:r w:rsidR="00416336">
        <w:rPr>
          <w:rFonts w:ascii="Times New Roman" w:eastAsia="Times New Roman" w:hAnsi="Times New Roman" w:cs="Times New Roman"/>
          <w:color w:val="000000"/>
          <w:sz w:val="24"/>
          <w:szCs w:val="24"/>
        </w:rPr>
        <w:t xml:space="preserve"> </w:t>
      </w:r>
    </w:p>
    <w:p w14:paraId="203DDFAB" w14:textId="77777777" w:rsidR="00235BE6" w:rsidRDefault="008B0DD7" w:rsidP="00737BBE">
      <w:pPr>
        <w:pBdr>
          <w:top w:val="nil"/>
          <w:left w:val="nil"/>
          <w:bottom w:val="nil"/>
          <w:right w:val="nil"/>
          <w:between w:val="nil"/>
        </w:pBdr>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presence and baseline infestation rates need to be fully established to best control further human-aided spread into uninfected areas. A quantitative survey of live shellfish should be conducted in Puget Sound, Willapa Bay and Grays Harbor, three estuaries where shellfish aquaculture and stock transport occurs. To understand why </w:t>
      </w:r>
      <w:r>
        <w:rPr>
          <w:rFonts w:ascii="Times New Roman" w:eastAsia="Times New Roman" w:hAnsi="Times New Roman" w:cs="Times New Roman"/>
          <w:i/>
          <w:color w:val="000000"/>
          <w:sz w:val="24"/>
          <w:szCs w:val="24"/>
        </w:rPr>
        <w:t xml:space="preserve">Polydora </w:t>
      </w:r>
      <w:r>
        <w:rPr>
          <w:rFonts w:ascii="Times New Roman" w:eastAsia="Times New Roman" w:hAnsi="Times New Roman" w:cs="Times New Roman"/>
          <w:color w:val="000000"/>
          <w:sz w:val="24"/>
          <w:szCs w:val="24"/>
        </w:rPr>
        <w:t xml:space="preserve">infestation rates are higher in certain areas, sampling site details should be collected alongside the distribution survey including sediment type, culture gear type and tidal elevation, and environmental data </w:t>
      </w:r>
      <w:r>
        <w:rPr>
          <w:rFonts w:ascii="Times New Roman" w:eastAsia="Times New Roman" w:hAnsi="Times New Roman" w:cs="Times New Roman"/>
          <w:color w:val="000000"/>
          <w:sz w:val="24"/>
          <w:szCs w:val="24"/>
        </w:rPr>
        <w:lastRenderedPageBreak/>
        <w:t xml:space="preserve">such as temperature, salinity, and aragonite saturation or pH. Environmental data will help to characterize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spp. potential impact on shellfish aquaculture under projected climate conditions. Species distributions will also inform potential regulatory and control actions. It is possible that </w:t>
      </w:r>
      <w:r>
        <w:rPr>
          <w:rFonts w:ascii="Times New Roman" w:eastAsia="Times New Roman" w:hAnsi="Times New Roman" w:cs="Times New Roman"/>
          <w:i/>
          <w:color w:val="000000"/>
          <w:sz w:val="24"/>
          <w:szCs w:val="24"/>
        </w:rPr>
        <w:t xml:space="preserve">Polydora </w:t>
      </w:r>
      <w:r>
        <w:rPr>
          <w:rFonts w:ascii="Times New Roman" w:eastAsia="Times New Roman" w:hAnsi="Times New Roman" w:cs="Times New Roman"/>
          <w:color w:val="000000"/>
          <w:sz w:val="24"/>
          <w:szCs w:val="24"/>
        </w:rPr>
        <w:t xml:space="preserve">spp. have been present in Washington State at low levels for many years, perhaps controlled by environmental conditions, local ecology, or culture techniques. </w:t>
      </w:r>
    </w:p>
    <w:p w14:paraId="00BA5999" w14:textId="77777777" w:rsidR="00235BE6" w:rsidRDefault="008B0DD7" w:rsidP="00737BBE">
      <w:pPr>
        <w:pBdr>
          <w:top w:val="nil"/>
          <w:left w:val="nil"/>
          <w:bottom w:val="nil"/>
          <w:right w:val="nil"/>
          <w:between w:val="nil"/>
        </w:pBdr>
        <w:spacing w:line="480" w:lineRule="auto"/>
        <w:ind w:firstLine="720"/>
        <w:rPr>
          <w:rFonts w:ascii="Times New Roman" w:eastAsia="Times New Roman" w:hAnsi="Times New Roman" w:cs="Times New Roman"/>
          <w:color w:val="333333"/>
          <w:sz w:val="24"/>
          <w:szCs w:val="24"/>
        </w:rPr>
      </w:pPr>
      <w:r>
        <w:rPr>
          <w:rFonts w:ascii="Times New Roman" w:eastAsia="Times New Roman" w:hAnsi="Times New Roman" w:cs="Times New Roman"/>
          <w:color w:val="000000"/>
          <w:sz w:val="24"/>
          <w:szCs w:val="24"/>
        </w:rPr>
        <w:t xml:space="preserve">Washington State shellfish growers and direct-to-consumer purveyors (e.g., oyster shuckers) should be equipped to recognize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-infected product, and to understand the impact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could have on their businesses. Shellfish growers and aquaculture facilities with </w:t>
      </w:r>
      <w:r>
        <w:rPr>
          <w:rFonts w:ascii="Times New Roman" w:eastAsia="Times New Roman" w:hAnsi="Times New Roman" w:cs="Times New Roman"/>
          <w:i/>
          <w:color w:val="000000"/>
          <w:sz w:val="24"/>
          <w:szCs w:val="24"/>
        </w:rPr>
        <w:t xml:space="preserve">Polydora </w:t>
      </w:r>
      <w:r>
        <w:rPr>
          <w:rFonts w:ascii="Times New Roman" w:eastAsia="Times New Roman" w:hAnsi="Times New Roman" w:cs="Times New Roman"/>
          <w:color w:val="000000"/>
          <w:sz w:val="24"/>
          <w:szCs w:val="24"/>
        </w:rPr>
        <w:t xml:space="preserve">may need to start implementing treatment measures to control </w:t>
      </w:r>
      <w:r>
        <w:rPr>
          <w:rFonts w:ascii="Times New Roman" w:eastAsia="Times New Roman" w:hAnsi="Times New Roman" w:cs="Times New Roman"/>
          <w:i/>
          <w:color w:val="000000"/>
          <w:sz w:val="24"/>
          <w:szCs w:val="24"/>
        </w:rPr>
        <w:t xml:space="preserve">Polydora </w:t>
      </w:r>
      <w:r>
        <w:rPr>
          <w:rFonts w:ascii="Times New Roman" w:eastAsia="Times New Roman" w:hAnsi="Times New Roman" w:cs="Times New Roman"/>
          <w:color w:val="000000"/>
          <w:sz w:val="24"/>
          <w:szCs w:val="24"/>
        </w:rPr>
        <w:t xml:space="preserve">spp. in their products. While prior work in other regions provides some hints as to which treatments might work for eliminating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growers require information on the relative efficacy and practicality of these treatments in local conditions, on locally cultured species, and whether existing handling practices (e.g., air exposure during transport, chemical dips) can be effective against the worm. For example, WDFW import permits require that clam, oyster, and mussel seed or stock intended to touch Washington waters to be treated for the invasive green grab using a dilute chlorine dip (</w:t>
      </w:r>
      <w:hyperlink r:id="rId58">
        <w:r>
          <w:rPr>
            <w:rFonts w:ascii="Times New Roman" w:eastAsia="Times New Roman" w:hAnsi="Times New Roman" w:cs="Times New Roman"/>
            <w:color w:val="000000"/>
            <w:sz w:val="24"/>
            <w:szCs w:val="24"/>
          </w:rPr>
          <w:t>WDFW, n.d.)</w:t>
        </w:r>
      </w:hyperlink>
      <w:r>
        <w:rPr>
          <w:rFonts w:ascii="Times New Roman" w:eastAsia="Times New Roman" w:hAnsi="Times New Roman" w:cs="Times New Roman"/>
          <w:color w:val="000000"/>
          <w:sz w:val="24"/>
          <w:szCs w:val="24"/>
        </w:rPr>
        <w:t xml:space="preserve">; this treatment may be effective against epibionts such as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spp., but has yet to be tested.</w:t>
      </w:r>
    </w:p>
    <w:p w14:paraId="080BF816" w14:textId="4AA1BB35" w:rsidR="00235BE6" w:rsidRDefault="008B0DD7" w:rsidP="00737BBE">
      <w:pPr>
        <w:pBdr>
          <w:top w:val="nil"/>
          <w:left w:val="nil"/>
          <w:bottom w:val="nil"/>
          <w:right w:val="nil"/>
          <w:between w:val="nil"/>
        </w:pBdr>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Hatcheries and nurseries </w:t>
      </w:r>
      <w:r>
        <w:rPr>
          <w:rFonts w:ascii="Times New Roman" w:eastAsia="Times New Roman" w:hAnsi="Times New Roman" w:cs="Times New Roman"/>
          <w:sz w:val="24"/>
          <w:szCs w:val="24"/>
        </w:rPr>
        <w:t xml:space="preserve">in Washington </w:t>
      </w:r>
      <w:r>
        <w:rPr>
          <w:rFonts w:ascii="Times New Roman" w:eastAsia="Times New Roman" w:hAnsi="Times New Roman" w:cs="Times New Roman"/>
          <w:color w:val="000000"/>
          <w:sz w:val="24"/>
          <w:szCs w:val="24"/>
        </w:rPr>
        <w:t xml:space="preserve">produce shellfish seed that is sold to growers. </w:t>
      </w:r>
      <w:r>
        <w:rPr>
          <w:rFonts w:ascii="Times New Roman" w:eastAsia="Times New Roman" w:hAnsi="Times New Roman" w:cs="Times New Roman"/>
          <w:sz w:val="24"/>
          <w:szCs w:val="24"/>
        </w:rPr>
        <w:t>These facilities</w:t>
      </w:r>
      <w:r>
        <w:rPr>
          <w:rFonts w:ascii="Times New Roman" w:eastAsia="Times New Roman" w:hAnsi="Times New Roman" w:cs="Times New Roman"/>
          <w:color w:val="000000"/>
          <w:sz w:val="24"/>
          <w:szCs w:val="24"/>
        </w:rPr>
        <w:t xml:space="preserve"> are particularly important in pest management, since they are the nodes from which a significant portion of shellfish move about the region.</w:t>
      </w:r>
      <w:r>
        <w:rPr>
          <w:rFonts w:ascii="Times New Roman" w:eastAsia="Times New Roman" w:hAnsi="Times New Roman" w:cs="Times New Roman"/>
          <w:sz w:val="24"/>
          <w:szCs w:val="24"/>
        </w:rPr>
        <w:t xml:space="preserve"> Broodstock are frequently held in one location, brought to the hatchery for spawning, and returned. Larvae are reared in the hatchery, sent to nurseries to grow to seeding size, and then distributed to shellfish growers. As a result, hatchery-production involves moving oysters multiple times throughout their lifetimes. </w:t>
      </w:r>
      <w:r>
        <w:rPr>
          <w:rFonts w:ascii="Times New Roman" w:eastAsia="Times New Roman" w:hAnsi="Times New Roman" w:cs="Times New Roman"/>
          <w:sz w:val="24"/>
          <w:szCs w:val="24"/>
        </w:rPr>
        <w:lastRenderedPageBreak/>
        <w:t xml:space="preserve">Shellfish seed are also imported into Washington from hatcheries in Canada, Hawaii, California, and Oregon. </w:t>
      </w:r>
      <w:r>
        <w:rPr>
          <w:rFonts w:ascii="Times New Roman" w:eastAsia="Times New Roman" w:hAnsi="Times New Roman" w:cs="Times New Roman"/>
          <w:color w:val="000000"/>
          <w:sz w:val="24"/>
          <w:szCs w:val="24"/>
        </w:rPr>
        <w:t>Hatchery and nurse</w:t>
      </w:r>
      <w:r>
        <w:rPr>
          <w:rFonts w:ascii="Times New Roman" w:eastAsia="Times New Roman" w:hAnsi="Times New Roman" w:cs="Times New Roman"/>
          <w:sz w:val="24"/>
          <w:szCs w:val="24"/>
        </w:rPr>
        <w:t xml:space="preserve">ry </w:t>
      </w:r>
      <w:r>
        <w:rPr>
          <w:rFonts w:ascii="Times New Roman" w:eastAsia="Times New Roman" w:hAnsi="Times New Roman" w:cs="Times New Roman"/>
          <w:color w:val="000000"/>
          <w:sz w:val="24"/>
          <w:szCs w:val="24"/>
        </w:rPr>
        <w:t>biosecurity protocols should include inspecti</w:t>
      </w:r>
      <w:r>
        <w:rPr>
          <w:rFonts w:ascii="Times New Roman" w:eastAsia="Times New Roman" w:hAnsi="Times New Roman" w:cs="Times New Roman"/>
          <w:sz w:val="24"/>
          <w:szCs w:val="24"/>
        </w:rPr>
        <w:t xml:space="preserve">ng and </w:t>
      </w:r>
      <w:r>
        <w:rPr>
          <w:rFonts w:ascii="Times New Roman" w:eastAsia="Times New Roman" w:hAnsi="Times New Roman" w:cs="Times New Roman"/>
          <w:color w:val="000000"/>
          <w:sz w:val="24"/>
          <w:szCs w:val="24"/>
        </w:rPr>
        <w:t xml:space="preserve">treating translocated stock for </w:t>
      </w: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infection.</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How infestation rate and abundance change as a function of shellfish seed size and age, </w:t>
      </w:r>
      <w:r>
        <w:rPr>
          <w:rFonts w:ascii="Times New Roman" w:eastAsia="Times New Roman" w:hAnsi="Times New Roman" w:cs="Times New Roman"/>
          <w:sz w:val="24"/>
          <w:szCs w:val="24"/>
        </w:rPr>
        <w:t>and whether</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viable </w:t>
      </w:r>
      <w:r>
        <w:rPr>
          <w:rFonts w:ascii="Times New Roman" w:eastAsia="Times New Roman" w:hAnsi="Times New Roman" w:cs="Times New Roman"/>
          <w:i/>
          <w:sz w:val="24"/>
          <w:szCs w:val="24"/>
        </w:rPr>
        <w:t>Polydora</w:t>
      </w:r>
      <w:r>
        <w:rPr>
          <w:rFonts w:ascii="Times New Roman" w:eastAsia="Times New Roman" w:hAnsi="Times New Roman" w:cs="Times New Roman"/>
          <w:sz w:val="24"/>
          <w:szCs w:val="24"/>
        </w:rPr>
        <w:t xml:space="preserve"> spp. eggs can be transferred alongside translocated shellfish larvae,</w:t>
      </w:r>
      <w:r>
        <w:rPr>
          <w:rFonts w:ascii="Times New Roman" w:eastAsia="Times New Roman" w:hAnsi="Times New Roman" w:cs="Times New Roman"/>
          <w:color w:val="000000"/>
          <w:sz w:val="24"/>
          <w:szCs w:val="24"/>
        </w:rPr>
        <w:t xml:space="preserve"> will be important considerations. Th</w:t>
      </w:r>
      <w:r>
        <w:rPr>
          <w:rFonts w:ascii="Times New Roman" w:eastAsia="Times New Roman" w:hAnsi="Times New Roman" w:cs="Times New Roman"/>
          <w:sz w:val="24"/>
          <w:szCs w:val="24"/>
        </w:rPr>
        <w:t xml:space="preserve">ese </w:t>
      </w:r>
      <w:r>
        <w:rPr>
          <w:rFonts w:ascii="Times New Roman" w:eastAsia="Times New Roman" w:hAnsi="Times New Roman" w:cs="Times New Roman"/>
          <w:color w:val="000000"/>
          <w:sz w:val="24"/>
          <w:szCs w:val="24"/>
        </w:rPr>
        <w:t xml:space="preserve">areas require additional research. </w:t>
      </w:r>
    </w:p>
    <w:p w14:paraId="4E390BA1" w14:textId="3F6532DA" w:rsidR="00235BE6" w:rsidRDefault="008B0DD7" w:rsidP="00737BBE">
      <w:pPr>
        <w:pBdr>
          <w:top w:val="nil"/>
          <w:left w:val="nil"/>
          <w:bottom w:val="nil"/>
          <w:right w:val="nil"/>
          <w:between w:val="nil"/>
        </w:pBdr>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Once distribution is understood, stakeholders should consider </w:t>
      </w:r>
      <w:r>
        <w:rPr>
          <w:rFonts w:ascii="Times New Roman" w:eastAsia="Times New Roman" w:hAnsi="Times New Roman" w:cs="Times New Roman"/>
          <w:color w:val="333333"/>
          <w:sz w:val="24"/>
          <w:szCs w:val="24"/>
        </w:rPr>
        <w:t xml:space="preserve">including </w:t>
      </w:r>
      <w:r>
        <w:rPr>
          <w:rFonts w:ascii="Times New Roman" w:eastAsia="Times New Roman" w:hAnsi="Times New Roman" w:cs="Times New Roman"/>
          <w:i/>
          <w:color w:val="333333"/>
          <w:sz w:val="24"/>
          <w:szCs w:val="24"/>
        </w:rPr>
        <w:t>Polydora</w:t>
      </w:r>
      <w:r>
        <w:rPr>
          <w:rFonts w:ascii="Times New Roman" w:eastAsia="Times New Roman" w:hAnsi="Times New Roman" w:cs="Times New Roman"/>
          <w:color w:val="333333"/>
          <w:sz w:val="24"/>
          <w:szCs w:val="24"/>
        </w:rPr>
        <w:t xml:space="preserve"> and other shell-boring polychaetes as a pest to be screened for and managed against as part of the import and transfer permit conditions. </w:t>
      </w:r>
      <w:r>
        <w:rPr>
          <w:rFonts w:ascii="Times New Roman" w:eastAsia="Times New Roman" w:hAnsi="Times New Roman" w:cs="Times New Roman"/>
          <w:color w:val="000000"/>
          <w:sz w:val="24"/>
          <w:szCs w:val="24"/>
        </w:rPr>
        <w:t xml:space="preserve">The best method to screen for </w:t>
      </w:r>
      <w:r>
        <w:rPr>
          <w:rFonts w:ascii="Times New Roman" w:eastAsia="Times New Roman" w:hAnsi="Times New Roman" w:cs="Times New Roman"/>
          <w:i/>
          <w:color w:val="000000"/>
          <w:sz w:val="24"/>
          <w:szCs w:val="24"/>
        </w:rPr>
        <w:t xml:space="preserve">Polydora </w:t>
      </w:r>
      <w:r>
        <w:rPr>
          <w:rFonts w:ascii="Times New Roman" w:eastAsia="Times New Roman" w:hAnsi="Times New Roman" w:cs="Times New Roman"/>
          <w:color w:val="000000"/>
          <w:sz w:val="24"/>
          <w:szCs w:val="24"/>
        </w:rPr>
        <w:t>in oysters is to shuck and inspect the inside of the valves for evidence of burrowing and blisters</w:t>
      </w:r>
      <w:ins w:id="377" w:author="Laura H Spencer" w:date="2019-09-29T10:50:00Z">
        <w:r w:rsidR="00F7224F">
          <w:rPr>
            <w:rFonts w:ascii="Times New Roman" w:eastAsia="Times New Roman" w:hAnsi="Times New Roman" w:cs="Times New Roman"/>
            <w:color w:val="000000"/>
            <w:sz w:val="24"/>
            <w:szCs w:val="24"/>
          </w:rPr>
          <w:t xml:space="preserve"> (</w:t>
        </w:r>
        <w:r w:rsidR="00F7224F" w:rsidRPr="00F7224F">
          <w:rPr>
            <w:rFonts w:ascii="Times New Roman" w:eastAsia="Times New Roman" w:hAnsi="Times New Roman" w:cs="Times New Roman"/>
            <w:color w:val="000000"/>
            <w:sz w:val="24"/>
            <w:szCs w:val="24"/>
          </w:rPr>
          <w:t>Bower et al. 1994</w:t>
        </w:r>
        <w:r w:rsidR="00F7224F">
          <w:rPr>
            <w:rFonts w:ascii="Times New Roman" w:eastAsia="Times New Roman" w:hAnsi="Times New Roman" w:cs="Times New Roman"/>
            <w:color w:val="000000"/>
            <w:sz w:val="24"/>
            <w:szCs w:val="24"/>
          </w:rPr>
          <w:t>)</w:t>
        </w:r>
      </w:ins>
      <w:r>
        <w:rPr>
          <w:rFonts w:ascii="Times New Roman" w:eastAsia="Times New Roman" w:hAnsi="Times New Roman" w:cs="Times New Roman"/>
          <w:color w:val="000000"/>
          <w:sz w:val="24"/>
          <w:szCs w:val="24"/>
        </w:rPr>
        <w:t>. If screening is required, governing agencies that require sampling should coordinate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so as to minimize producers’ burden and product loss. </w:t>
      </w:r>
    </w:p>
    <w:p w14:paraId="7D800832" w14:textId="77777777" w:rsidR="00235BE6" w:rsidRDefault="00235BE6" w:rsidP="00737BBE">
      <w:pPr>
        <w:pBdr>
          <w:top w:val="nil"/>
          <w:left w:val="nil"/>
          <w:bottom w:val="nil"/>
          <w:right w:val="nil"/>
          <w:between w:val="nil"/>
        </w:pBdr>
        <w:spacing w:line="480" w:lineRule="auto"/>
        <w:ind w:firstLine="720"/>
        <w:rPr>
          <w:rFonts w:ascii="Times New Roman" w:eastAsia="Times New Roman" w:hAnsi="Times New Roman" w:cs="Times New Roman"/>
          <w:b/>
          <w:i/>
          <w:smallCaps/>
          <w:sz w:val="24"/>
          <w:szCs w:val="24"/>
        </w:rPr>
      </w:pPr>
    </w:p>
    <w:p w14:paraId="04054B7F" w14:textId="77777777" w:rsidR="00755762" w:rsidRDefault="008B0DD7" w:rsidP="00737BBE">
      <w:pPr>
        <w:pBdr>
          <w:top w:val="nil"/>
          <w:left w:val="nil"/>
          <w:bottom w:val="nil"/>
          <w:right w:val="nil"/>
          <w:between w:val="nil"/>
        </w:pBdr>
        <w:spacing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smallCaps/>
          <w:color w:val="000000"/>
          <w:sz w:val="24"/>
          <w:szCs w:val="24"/>
        </w:rPr>
        <w:t xml:space="preserve">Broader issue: no national regulation for marine polychaetes </w:t>
      </w:r>
    </w:p>
    <w:p w14:paraId="33C7737B" w14:textId="10B4D2BD" w:rsidR="00235BE6" w:rsidRDefault="008B0DD7" w:rsidP="00737BBE">
      <w:pPr>
        <w:pBdr>
          <w:top w:val="nil"/>
          <w:left w:val="nil"/>
          <w:bottom w:val="nil"/>
          <w:right w:val="nil"/>
          <w:between w:val="nil"/>
        </w:pBdr>
        <w:spacing w:line="480" w:lineRule="auto"/>
        <w:rPr>
          <w:rFonts w:ascii="Times New Roman" w:eastAsia="Times New Roman" w:hAnsi="Times New Roman" w:cs="Times New Roman"/>
          <w:b/>
          <w:i/>
          <w:color w:val="000000"/>
          <w:sz w:val="24"/>
          <w:szCs w:val="24"/>
        </w:rPr>
      </w:pPr>
      <w:r>
        <w:rPr>
          <w:rFonts w:ascii="Times New Roman" w:eastAsia="Times New Roman" w:hAnsi="Times New Roman" w:cs="Times New Roman"/>
          <w:color w:val="333333"/>
          <w:sz w:val="24"/>
          <w:szCs w:val="24"/>
        </w:rPr>
        <w:t xml:space="preserve">According to a 2013 review, 292 polychaete species (15% of all described polychaetes) have been relocated to new marine regions via human transport. Of these, 180 are now established and 16 are in the genus </w:t>
      </w:r>
      <w:r>
        <w:rPr>
          <w:rFonts w:ascii="Times New Roman" w:eastAsia="Times New Roman" w:hAnsi="Times New Roman" w:cs="Times New Roman"/>
          <w:i/>
          <w:color w:val="333333"/>
          <w:sz w:val="24"/>
          <w:szCs w:val="24"/>
        </w:rPr>
        <w:t xml:space="preserve">Polydora </w:t>
      </w:r>
      <w:hyperlink r:id="rId59">
        <w:r w:rsidRPr="00F22141">
          <w:rPr>
            <w:rFonts w:ascii="Times New Roman" w:eastAsia="Times New Roman" w:hAnsi="Times New Roman" w:cs="Times New Roman"/>
            <w:color w:val="000000"/>
            <w:sz w:val="24"/>
            <w:szCs w:val="24"/>
          </w:rPr>
          <w:t>(Çinar 2013)</w:t>
        </w:r>
      </w:hyperlink>
      <w:r w:rsidRPr="00BF28C0">
        <w:rPr>
          <w:rFonts w:ascii="Times New Roman" w:eastAsia="Times New Roman" w:hAnsi="Times New Roman" w:cs="Times New Roman"/>
          <w:color w:val="333333"/>
          <w:sz w:val="24"/>
          <w:szCs w:val="24"/>
        </w:rPr>
        <w:t>.</w:t>
      </w:r>
      <w:r>
        <w:rPr>
          <w:rFonts w:ascii="Times New Roman" w:eastAsia="Times New Roman" w:hAnsi="Times New Roman" w:cs="Times New Roman"/>
          <w:color w:val="333333"/>
          <w:sz w:val="24"/>
          <w:szCs w:val="24"/>
        </w:rPr>
        <w:t xml:space="preserve"> Despite this, there is no international or national governing body regulating this transport. </w:t>
      </w:r>
    </w:p>
    <w:p w14:paraId="05A5FF58" w14:textId="77777777" w:rsidR="00235BE6" w:rsidRDefault="008B0DD7" w:rsidP="00737BBE">
      <w:pPr>
        <w:pBdr>
          <w:top w:val="nil"/>
          <w:left w:val="nil"/>
          <w:bottom w:val="nil"/>
          <w:right w:val="nil"/>
          <w:between w:val="nil"/>
        </w:pBdr>
        <w:spacing w:line="480" w:lineRule="auto"/>
        <w:ind w:firstLine="72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This oversight is evident in United States wildlife regulations. The United States Lacey Act of 1900 bans trafficking of illegal wildlife, particularly injurious species, but no annelids are listed as injurious </w:t>
      </w:r>
      <w:hyperlink r:id="rId60">
        <w:r>
          <w:rPr>
            <w:rFonts w:ascii="Times New Roman" w:eastAsia="Times New Roman" w:hAnsi="Times New Roman" w:cs="Times New Roman"/>
            <w:color w:val="000000"/>
            <w:sz w:val="24"/>
            <w:szCs w:val="24"/>
          </w:rPr>
          <w:t>(</w:t>
        </w:r>
      </w:hyperlink>
      <w:hyperlink r:id="rId61">
        <w:r>
          <w:rPr>
            <w:rFonts w:ascii="Times New Roman" w:eastAsia="Times New Roman" w:hAnsi="Times New Roman" w:cs="Times New Roman"/>
            <w:sz w:val="24"/>
            <w:szCs w:val="24"/>
          </w:rPr>
          <w:t>USFWS 2019</w:t>
        </w:r>
      </w:hyperlink>
      <w:hyperlink r:id="rId62">
        <w:r>
          <w:rPr>
            <w:rFonts w:ascii="Times New Roman" w:eastAsia="Times New Roman" w:hAnsi="Times New Roman" w:cs="Times New Roman"/>
            <w:color w:val="000000"/>
            <w:sz w:val="24"/>
            <w:szCs w:val="24"/>
          </w:rPr>
          <w:t>)</w:t>
        </w:r>
      </w:hyperlink>
      <w:r>
        <w:rPr>
          <w:rFonts w:ascii="Times New Roman" w:eastAsia="Times New Roman" w:hAnsi="Times New Roman" w:cs="Times New Roman"/>
          <w:color w:val="000000"/>
          <w:sz w:val="24"/>
          <w:szCs w:val="24"/>
        </w:rPr>
        <w:t xml:space="preserve"> and overall invasive species regulations are limited.</w:t>
      </w:r>
      <w:r>
        <w:rPr>
          <w:rFonts w:ascii="Times New Roman" w:eastAsia="Times New Roman" w:hAnsi="Times New Roman" w:cs="Times New Roman"/>
          <w:color w:val="333333"/>
          <w:sz w:val="24"/>
          <w:szCs w:val="24"/>
        </w:rPr>
        <w:t xml:space="preserve"> The United States National Invasive Species Council, formed in 1999, stated in their 2016–2018 management plan, “the United States currently lacks a comprehensive authority to effectively </w:t>
      </w:r>
      <w:r>
        <w:rPr>
          <w:rFonts w:ascii="Times New Roman" w:eastAsia="Times New Roman" w:hAnsi="Times New Roman" w:cs="Times New Roman"/>
          <w:color w:val="333333"/>
          <w:sz w:val="24"/>
          <w:szCs w:val="24"/>
        </w:rPr>
        <w:lastRenderedPageBreak/>
        <w:t xml:space="preserve">prevent, eradicate, and control invasive species that cause or transmit wildlife disease” </w:t>
      </w:r>
      <w:hyperlink r:id="rId63">
        <w:r>
          <w:rPr>
            <w:rFonts w:ascii="Times New Roman" w:eastAsia="Times New Roman" w:hAnsi="Times New Roman" w:cs="Times New Roman"/>
            <w:color w:val="000000"/>
            <w:sz w:val="24"/>
            <w:szCs w:val="24"/>
          </w:rPr>
          <w:t>(National Invasive Species Council 2016)</w:t>
        </w:r>
      </w:hyperlink>
      <w:r>
        <w:rPr>
          <w:rFonts w:ascii="Times New Roman" w:eastAsia="Times New Roman" w:hAnsi="Times New Roman" w:cs="Times New Roman"/>
          <w:color w:val="333333"/>
          <w:sz w:val="24"/>
          <w:szCs w:val="24"/>
        </w:rPr>
        <w:t xml:space="preserve">. While the United States Department of Agriculture’s 2017 reportable disease list does include seven molluscan parasites, it do not include shell-boring polychaetes </w:t>
      </w:r>
      <w:hyperlink r:id="rId64">
        <w:r>
          <w:rPr>
            <w:rFonts w:ascii="Times New Roman" w:eastAsia="Times New Roman" w:hAnsi="Times New Roman" w:cs="Times New Roman"/>
            <w:color w:val="000000"/>
            <w:sz w:val="24"/>
            <w:szCs w:val="24"/>
          </w:rPr>
          <w:t>(USDA</w:t>
        </w:r>
      </w:hyperlink>
      <w:r>
        <w:rPr>
          <w:rFonts w:ascii="Times New Roman" w:eastAsia="Times New Roman" w:hAnsi="Times New Roman" w:cs="Times New Roman"/>
          <w:color w:val="000000"/>
          <w:sz w:val="24"/>
          <w:szCs w:val="24"/>
        </w:rPr>
        <w:t xml:space="preserve"> 2017</w:t>
      </w:r>
      <w:hyperlink r:id="rId65">
        <w:r>
          <w:rPr>
            <w:rFonts w:ascii="Times New Roman" w:eastAsia="Times New Roman" w:hAnsi="Times New Roman" w:cs="Times New Roman"/>
            <w:color w:val="000000"/>
            <w:sz w:val="24"/>
            <w:szCs w:val="24"/>
          </w:rPr>
          <w:t>)</w:t>
        </w:r>
      </w:hyperlink>
      <w:r>
        <w:rPr>
          <w:rFonts w:ascii="Times New Roman" w:eastAsia="Times New Roman" w:hAnsi="Times New Roman" w:cs="Times New Roman"/>
          <w:color w:val="333333"/>
          <w:sz w:val="24"/>
          <w:szCs w:val="24"/>
        </w:rPr>
        <w:t xml:space="preserve">. Aquatic parasites are not recognized on any United States list of invasive or injurious species. For example, the United States Geological Services list of Nonindigenous Aquatic Species includes only two annelids, both freshwater species </w:t>
      </w:r>
      <w:hyperlink r:id="rId66">
        <w:r>
          <w:rPr>
            <w:rFonts w:ascii="Times New Roman" w:eastAsia="Times New Roman" w:hAnsi="Times New Roman" w:cs="Times New Roman"/>
            <w:color w:val="000000"/>
            <w:sz w:val="24"/>
            <w:szCs w:val="24"/>
          </w:rPr>
          <w:t xml:space="preserve">(USDI </w:t>
        </w:r>
      </w:hyperlink>
      <w:r>
        <w:rPr>
          <w:rFonts w:ascii="Times New Roman" w:eastAsia="Times New Roman" w:hAnsi="Times New Roman" w:cs="Times New Roman"/>
          <w:color w:val="000000"/>
          <w:sz w:val="24"/>
          <w:szCs w:val="24"/>
        </w:rPr>
        <w:t>n.d.</w:t>
      </w:r>
      <w:hyperlink r:id="rId67">
        <w:r>
          <w:rPr>
            <w:rFonts w:ascii="Times New Roman" w:eastAsia="Times New Roman" w:hAnsi="Times New Roman" w:cs="Times New Roman"/>
            <w:color w:val="000000"/>
            <w:sz w:val="24"/>
            <w:szCs w:val="24"/>
          </w:rPr>
          <w:t>)</w:t>
        </w:r>
      </w:hyperlink>
      <w:r>
        <w:rPr>
          <w:rFonts w:ascii="Times New Roman" w:eastAsia="Times New Roman" w:hAnsi="Times New Roman" w:cs="Times New Roman"/>
          <w:color w:val="333333"/>
          <w:sz w:val="24"/>
          <w:szCs w:val="24"/>
        </w:rPr>
        <w:t xml:space="preserve">. </w:t>
      </w:r>
    </w:p>
    <w:p w14:paraId="4C417549" w14:textId="77777777" w:rsidR="00235BE6" w:rsidRPr="00F22141" w:rsidRDefault="00235BE6" w:rsidP="00737BBE">
      <w:pPr>
        <w:pBdr>
          <w:top w:val="nil"/>
          <w:left w:val="nil"/>
          <w:bottom w:val="nil"/>
          <w:right w:val="nil"/>
          <w:between w:val="nil"/>
        </w:pBdr>
        <w:spacing w:line="480" w:lineRule="auto"/>
        <w:rPr>
          <w:rFonts w:ascii="Times New Roman" w:eastAsia="Times New Roman" w:hAnsi="Times New Roman" w:cs="Times New Roman"/>
          <w:b/>
          <w:smallCaps/>
          <w:color w:val="000000"/>
          <w:sz w:val="24"/>
          <w:szCs w:val="24"/>
        </w:rPr>
      </w:pPr>
    </w:p>
    <w:p w14:paraId="7876EC88" w14:textId="77777777" w:rsidR="00755762" w:rsidRPr="00F22141" w:rsidRDefault="008B0DD7" w:rsidP="00737BBE">
      <w:pPr>
        <w:pBdr>
          <w:top w:val="nil"/>
          <w:left w:val="nil"/>
          <w:bottom w:val="nil"/>
          <w:right w:val="nil"/>
          <w:between w:val="nil"/>
        </w:pBdr>
        <w:spacing w:line="480" w:lineRule="auto"/>
        <w:rPr>
          <w:ins w:id="378" w:author="Laura H Spencer" w:date="2019-09-29T12:34:00Z"/>
          <w:rFonts w:ascii="Times New Roman" w:eastAsia="Times New Roman" w:hAnsi="Times New Roman" w:cs="Times New Roman"/>
          <w:b/>
          <w:color w:val="000000"/>
          <w:sz w:val="24"/>
          <w:szCs w:val="24"/>
        </w:rPr>
      </w:pPr>
      <w:r w:rsidRPr="00F22141">
        <w:rPr>
          <w:rFonts w:ascii="Times New Roman" w:eastAsia="Times New Roman" w:hAnsi="Times New Roman" w:cs="Times New Roman"/>
          <w:b/>
          <w:smallCaps/>
          <w:color w:val="000000"/>
          <w:sz w:val="24"/>
          <w:szCs w:val="24"/>
        </w:rPr>
        <w:t>Conclusion</w:t>
      </w:r>
      <w:r w:rsidRPr="00F22141">
        <w:rPr>
          <w:rFonts w:ascii="Times New Roman" w:eastAsia="Times New Roman" w:hAnsi="Times New Roman" w:cs="Times New Roman"/>
          <w:b/>
          <w:color w:val="000000"/>
          <w:sz w:val="24"/>
          <w:szCs w:val="24"/>
        </w:rPr>
        <w:t xml:space="preserve"> </w:t>
      </w:r>
    </w:p>
    <w:p w14:paraId="7532BB30" w14:textId="1DF229EB" w:rsidR="008528D5" w:rsidRDefault="008B0DD7" w:rsidP="00737BBE">
      <w:pPr>
        <w:pBdr>
          <w:top w:val="nil"/>
          <w:left w:val="nil"/>
          <w:bottom w:val="nil"/>
          <w:right w:val="nil"/>
          <w:between w:val="nil"/>
        </w:pBdr>
        <w:spacing w:line="480" w:lineRule="auto"/>
        <w:rPr>
          <w:ins w:id="379" w:author="Laura H Spencer" w:date="2019-09-29T13:00:00Z"/>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Polydora</w:t>
      </w:r>
      <w:r>
        <w:rPr>
          <w:rFonts w:ascii="Times New Roman" w:eastAsia="Times New Roman" w:hAnsi="Times New Roman" w:cs="Times New Roman"/>
          <w:color w:val="000000"/>
          <w:sz w:val="24"/>
          <w:szCs w:val="24"/>
        </w:rPr>
        <w:t xml:space="preserve"> spp. have a long history of invasion via oyster translocation and becoming a pest to shellfish farmers</w:t>
      </w:r>
      <w:ins w:id="380" w:author="Laura H Spencer" w:date="2019-09-29T12:58:00Z">
        <w:r w:rsidR="008528D5">
          <w:rPr>
            <w:rFonts w:ascii="Times New Roman" w:eastAsia="Times New Roman" w:hAnsi="Times New Roman" w:cs="Times New Roman"/>
            <w:color w:val="000000"/>
            <w:sz w:val="24"/>
            <w:szCs w:val="24"/>
          </w:rPr>
          <w:t xml:space="preserve"> </w:t>
        </w:r>
      </w:ins>
      <w:ins w:id="381" w:author="Laura H Spencer" w:date="2019-09-29T13:03:00Z">
        <w:r w:rsidR="008528D5">
          <w:rPr>
            <w:rFonts w:ascii="Times New Roman" w:eastAsia="Times New Roman" w:hAnsi="Times New Roman" w:cs="Times New Roman"/>
            <w:color w:val="000000"/>
            <w:sz w:val="24"/>
            <w:szCs w:val="24"/>
          </w:rPr>
          <w:t>b</w:t>
        </w:r>
      </w:ins>
      <w:ins w:id="382" w:author="Laura H Spencer" w:date="2019-09-29T13:04:00Z">
        <w:r w:rsidR="008528D5">
          <w:rPr>
            <w:rFonts w:ascii="Times New Roman" w:eastAsia="Times New Roman" w:hAnsi="Times New Roman" w:cs="Times New Roman"/>
            <w:color w:val="000000"/>
            <w:sz w:val="24"/>
            <w:szCs w:val="24"/>
          </w:rPr>
          <w:t>y</w:t>
        </w:r>
      </w:ins>
      <w:ins w:id="383" w:author="Laura H Spencer" w:date="2019-09-29T13:03:00Z">
        <w:r w:rsidR="008528D5">
          <w:rPr>
            <w:rFonts w:ascii="Times New Roman" w:eastAsia="Times New Roman" w:hAnsi="Times New Roman" w:cs="Times New Roman"/>
            <w:color w:val="000000"/>
            <w:sz w:val="24"/>
            <w:szCs w:val="24"/>
          </w:rPr>
          <w:t xml:space="preserve"> devalu</w:t>
        </w:r>
      </w:ins>
      <w:ins w:id="384" w:author="Laura H Spencer" w:date="2019-09-29T13:04:00Z">
        <w:r w:rsidR="008528D5">
          <w:rPr>
            <w:rFonts w:ascii="Times New Roman" w:eastAsia="Times New Roman" w:hAnsi="Times New Roman" w:cs="Times New Roman"/>
            <w:color w:val="000000"/>
            <w:sz w:val="24"/>
            <w:szCs w:val="24"/>
          </w:rPr>
          <w:t>ing products</w:t>
        </w:r>
      </w:ins>
      <w:ins w:id="385" w:author="Laura H Spencer" w:date="2019-09-29T13:05:00Z">
        <w:r w:rsidR="008528D5">
          <w:rPr>
            <w:rFonts w:ascii="Times New Roman" w:eastAsia="Times New Roman" w:hAnsi="Times New Roman" w:cs="Times New Roman"/>
            <w:color w:val="000000"/>
            <w:sz w:val="24"/>
            <w:szCs w:val="24"/>
          </w:rPr>
          <w:t>,</w:t>
        </w:r>
      </w:ins>
      <w:ins w:id="386" w:author="Laura H Spencer" w:date="2019-09-29T13:06:00Z">
        <w:r w:rsidR="008528D5">
          <w:rPr>
            <w:rFonts w:ascii="Times New Roman" w:eastAsia="Times New Roman" w:hAnsi="Times New Roman" w:cs="Times New Roman"/>
            <w:color w:val="000000"/>
            <w:sz w:val="24"/>
            <w:szCs w:val="24"/>
          </w:rPr>
          <w:t xml:space="preserve"> and </w:t>
        </w:r>
      </w:ins>
      <w:ins w:id="387" w:author="Laura H Spencer" w:date="2019-09-29T13:05:00Z">
        <w:r w:rsidR="008528D5">
          <w:rPr>
            <w:rFonts w:ascii="Times New Roman" w:eastAsia="Times New Roman" w:hAnsi="Times New Roman" w:cs="Times New Roman"/>
            <w:color w:val="000000"/>
            <w:sz w:val="24"/>
            <w:szCs w:val="24"/>
          </w:rPr>
          <w:t xml:space="preserve">necessitating </w:t>
        </w:r>
      </w:ins>
      <w:ins w:id="388" w:author="Laura H Spencer" w:date="2019-09-29T13:04:00Z">
        <w:r w:rsidR="008528D5">
          <w:rPr>
            <w:rFonts w:ascii="Times New Roman" w:eastAsia="Times New Roman" w:hAnsi="Times New Roman" w:cs="Times New Roman"/>
            <w:color w:val="000000"/>
            <w:sz w:val="24"/>
            <w:szCs w:val="24"/>
          </w:rPr>
          <w:t>treatments</w:t>
        </w:r>
      </w:ins>
      <w:ins w:id="389" w:author="Laura H Spencer" w:date="2019-09-29T13:06:00Z">
        <w:r w:rsidR="008528D5">
          <w:rPr>
            <w:rFonts w:ascii="Times New Roman" w:eastAsia="Times New Roman" w:hAnsi="Times New Roman" w:cs="Times New Roman"/>
            <w:color w:val="000000"/>
            <w:sz w:val="24"/>
            <w:szCs w:val="24"/>
          </w:rPr>
          <w:t xml:space="preserve"> </w:t>
        </w:r>
      </w:ins>
      <w:ins w:id="390" w:author="Laura H Spencer" w:date="2019-09-29T13:04:00Z">
        <w:r w:rsidR="008528D5">
          <w:rPr>
            <w:rFonts w:ascii="Times New Roman" w:eastAsia="Times New Roman" w:hAnsi="Times New Roman" w:cs="Times New Roman"/>
            <w:color w:val="000000"/>
            <w:sz w:val="24"/>
            <w:szCs w:val="24"/>
          </w:rPr>
          <w:t>or changes</w:t>
        </w:r>
      </w:ins>
      <w:ins w:id="391" w:author="Laura H Spencer" w:date="2019-09-29T13:05:00Z">
        <w:r w:rsidR="008528D5">
          <w:rPr>
            <w:rFonts w:ascii="Times New Roman" w:eastAsia="Times New Roman" w:hAnsi="Times New Roman" w:cs="Times New Roman"/>
            <w:color w:val="000000"/>
            <w:sz w:val="24"/>
            <w:szCs w:val="24"/>
          </w:rPr>
          <w:t xml:space="preserve"> </w:t>
        </w:r>
      </w:ins>
      <w:ins w:id="392" w:author="Laura H Spencer" w:date="2019-09-29T13:04:00Z">
        <w:r w:rsidR="008528D5">
          <w:rPr>
            <w:rFonts w:ascii="Times New Roman" w:eastAsia="Times New Roman" w:hAnsi="Times New Roman" w:cs="Times New Roman"/>
            <w:color w:val="000000"/>
            <w:sz w:val="24"/>
            <w:szCs w:val="24"/>
          </w:rPr>
          <w:t xml:space="preserve">to growing methods. </w:t>
        </w:r>
      </w:ins>
      <w:ins w:id="393" w:author="Laura H Spencer" w:date="2019-09-29T12:54:00Z">
        <w:r w:rsidR="00757B29">
          <w:rPr>
            <w:rFonts w:ascii="Times New Roman" w:eastAsia="Times New Roman" w:hAnsi="Times New Roman" w:cs="Times New Roman"/>
            <w:color w:val="000000"/>
            <w:sz w:val="24"/>
            <w:szCs w:val="24"/>
          </w:rPr>
          <w:t xml:space="preserve">Historically, </w:t>
        </w:r>
      </w:ins>
      <w:ins w:id="394" w:author="Laura H Spencer" w:date="2019-09-29T12:50:00Z">
        <w:r w:rsidR="00757B29">
          <w:rPr>
            <w:rFonts w:ascii="Times New Roman" w:eastAsia="Times New Roman" w:hAnsi="Times New Roman" w:cs="Times New Roman"/>
            <w:color w:val="000000"/>
            <w:sz w:val="24"/>
            <w:szCs w:val="24"/>
          </w:rPr>
          <w:t xml:space="preserve">Washington State </w:t>
        </w:r>
      </w:ins>
      <w:ins w:id="395" w:author="Laura H Spencer" w:date="2019-09-29T12:54:00Z">
        <w:r w:rsidR="00757B29">
          <w:rPr>
            <w:rFonts w:ascii="Times New Roman" w:eastAsia="Times New Roman" w:hAnsi="Times New Roman" w:cs="Times New Roman"/>
            <w:color w:val="000000"/>
            <w:sz w:val="24"/>
            <w:szCs w:val="24"/>
          </w:rPr>
          <w:t>has been</w:t>
        </w:r>
      </w:ins>
      <w:ins w:id="396" w:author="Laura H Spencer" w:date="2019-09-29T12:50:00Z">
        <w:r w:rsidR="00757B29">
          <w:rPr>
            <w:rFonts w:ascii="Times New Roman" w:eastAsia="Times New Roman" w:hAnsi="Times New Roman" w:cs="Times New Roman"/>
            <w:color w:val="000000"/>
            <w:sz w:val="24"/>
            <w:szCs w:val="24"/>
          </w:rPr>
          <w:t xml:space="preserve"> o</w:t>
        </w:r>
      </w:ins>
      <w:ins w:id="397" w:author="Laura H Spencer" w:date="2019-09-29T12:49:00Z">
        <w:r w:rsidR="00757B29">
          <w:rPr>
            <w:rFonts w:ascii="Times New Roman" w:eastAsia="Times New Roman" w:hAnsi="Times New Roman" w:cs="Times New Roman"/>
            <w:color w:val="000000"/>
            <w:sz w:val="24"/>
            <w:szCs w:val="24"/>
          </w:rPr>
          <w:t>ne of the few</w:t>
        </w:r>
      </w:ins>
      <w:ins w:id="398" w:author="Laura H Spencer" w:date="2019-09-29T12:54:00Z">
        <w:r w:rsidR="00757B29">
          <w:rPr>
            <w:rFonts w:ascii="Times New Roman" w:eastAsia="Times New Roman" w:hAnsi="Times New Roman" w:cs="Times New Roman"/>
            <w:color w:val="000000"/>
            <w:sz w:val="24"/>
            <w:szCs w:val="24"/>
          </w:rPr>
          <w:t xml:space="preserve"> </w:t>
        </w:r>
      </w:ins>
      <w:ins w:id="399" w:author="Laura H Spencer" w:date="2019-09-29T12:50:00Z">
        <w:r w:rsidR="00757B29">
          <w:rPr>
            <w:rFonts w:ascii="Times New Roman" w:eastAsia="Times New Roman" w:hAnsi="Times New Roman" w:cs="Times New Roman"/>
            <w:color w:val="000000"/>
            <w:sz w:val="24"/>
            <w:szCs w:val="24"/>
          </w:rPr>
          <w:t xml:space="preserve">regions </w:t>
        </w:r>
      </w:ins>
      <w:ins w:id="400" w:author="Laura H Spencer" w:date="2019-09-29T12:51:00Z">
        <w:r w:rsidR="00757B29">
          <w:rPr>
            <w:rFonts w:ascii="Times New Roman" w:eastAsia="Times New Roman" w:hAnsi="Times New Roman" w:cs="Times New Roman"/>
            <w:color w:val="000000"/>
            <w:sz w:val="24"/>
            <w:szCs w:val="24"/>
          </w:rPr>
          <w:t xml:space="preserve">unaffected by shell boring </w:t>
        </w:r>
        <w:r w:rsidR="00757B29" w:rsidRPr="00757B29">
          <w:rPr>
            <w:rFonts w:ascii="Times New Roman" w:eastAsia="Times New Roman" w:hAnsi="Times New Roman" w:cs="Times New Roman"/>
            <w:i/>
            <w:color w:val="000000"/>
            <w:sz w:val="24"/>
            <w:szCs w:val="24"/>
          </w:rPr>
          <w:t>Polydora</w:t>
        </w:r>
        <w:r w:rsidR="00757B29">
          <w:rPr>
            <w:rFonts w:ascii="Times New Roman" w:eastAsia="Times New Roman" w:hAnsi="Times New Roman" w:cs="Times New Roman"/>
            <w:color w:val="000000"/>
            <w:sz w:val="24"/>
            <w:szCs w:val="24"/>
          </w:rPr>
          <w:t xml:space="preserve"> spp. </w:t>
        </w:r>
      </w:ins>
      <w:ins w:id="401" w:author="Laura H Spencer" w:date="2019-09-29T12:53:00Z">
        <w:r w:rsidR="00757B29">
          <w:rPr>
            <w:rFonts w:ascii="Times New Roman" w:eastAsia="Times New Roman" w:hAnsi="Times New Roman" w:cs="Times New Roman"/>
            <w:color w:val="000000"/>
            <w:sz w:val="24"/>
            <w:szCs w:val="24"/>
          </w:rPr>
          <w:t>In 2017</w:t>
        </w:r>
      </w:ins>
      <w:ins w:id="402" w:author="Laura H Spencer" w:date="2019-09-29T12:56:00Z">
        <w:r w:rsidR="00757B29">
          <w:rPr>
            <w:rFonts w:ascii="Times New Roman" w:eastAsia="Times New Roman" w:hAnsi="Times New Roman" w:cs="Times New Roman"/>
            <w:color w:val="000000"/>
            <w:sz w:val="24"/>
            <w:szCs w:val="24"/>
          </w:rPr>
          <w:t>, however,</w:t>
        </w:r>
      </w:ins>
      <w:ins w:id="403" w:author="Laura H Spencer" w:date="2019-09-29T12:53:00Z">
        <w:r w:rsidR="00757B29">
          <w:rPr>
            <w:rFonts w:ascii="Times New Roman" w:eastAsia="Times New Roman" w:hAnsi="Times New Roman" w:cs="Times New Roman"/>
            <w:color w:val="000000"/>
            <w:sz w:val="24"/>
            <w:szCs w:val="24"/>
          </w:rPr>
          <w:t xml:space="preserve"> </w:t>
        </w:r>
      </w:ins>
      <w:moveToRangeStart w:id="404" w:author="Laura H Spencer" w:date="2019-09-29T12:52:00Z" w:name="move20653969"/>
      <w:moveTo w:id="405" w:author="Laura H Spencer" w:date="2019-09-29T12:52:00Z">
        <w:del w:id="406" w:author="Laura H Spencer" w:date="2019-09-29T12:57:00Z">
          <w:r w:rsidR="00757B29" w:rsidDel="00757B29">
            <w:rPr>
              <w:rFonts w:ascii="Times New Roman" w:eastAsia="Times New Roman" w:hAnsi="Times New Roman" w:cs="Times New Roman"/>
              <w:i/>
              <w:color w:val="000000"/>
              <w:sz w:val="24"/>
              <w:szCs w:val="24"/>
            </w:rPr>
            <w:delText>P. websteri</w:delText>
          </w:r>
          <w:r w:rsidR="00757B29" w:rsidDel="00757B29">
            <w:rPr>
              <w:rFonts w:ascii="Times New Roman" w:eastAsia="Times New Roman" w:hAnsi="Times New Roman" w:cs="Times New Roman"/>
              <w:color w:val="000000"/>
              <w:sz w:val="24"/>
              <w:szCs w:val="24"/>
            </w:rPr>
            <w:delText xml:space="preserve">, </w:delText>
          </w:r>
        </w:del>
        <w:r w:rsidR="00757B29">
          <w:rPr>
            <w:rFonts w:ascii="Times New Roman" w:eastAsia="Times New Roman" w:hAnsi="Times New Roman" w:cs="Times New Roman"/>
            <w:color w:val="000000"/>
            <w:sz w:val="24"/>
            <w:szCs w:val="24"/>
          </w:rPr>
          <w:t xml:space="preserve">the most notorious and cosmopolitan </w:t>
        </w:r>
        <w:r w:rsidR="00757B29">
          <w:rPr>
            <w:rFonts w:ascii="Times New Roman" w:eastAsia="Times New Roman" w:hAnsi="Times New Roman" w:cs="Times New Roman"/>
            <w:i/>
            <w:color w:val="000000"/>
            <w:sz w:val="24"/>
            <w:szCs w:val="24"/>
          </w:rPr>
          <w:t>Polydora</w:t>
        </w:r>
        <w:r w:rsidR="00757B29">
          <w:rPr>
            <w:rFonts w:ascii="Times New Roman" w:eastAsia="Times New Roman" w:hAnsi="Times New Roman" w:cs="Times New Roman"/>
            <w:color w:val="000000"/>
            <w:sz w:val="24"/>
            <w:szCs w:val="24"/>
          </w:rPr>
          <w:t xml:space="preserve"> spp.,</w:t>
        </w:r>
      </w:moveTo>
      <w:ins w:id="407" w:author="Laura H Spencer" w:date="2019-09-29T12:57:00Z">
        <w:r w:rsidR="00757B29">
          <w:rPr>
            <w:rFonts w:ascii="Times New Roman" w:eastAsia="Times New Roman" w:hAnsi="Times New Roman" w:cs="Times New Roman"/>
            <w:color w:val="000000"/>
            <w:sz w:val="24"/>
            <w:szCs w:val="24"/>
          </w:rPr>
          <w:t xml:space="preserve"> </w:t>
        </w:r>
        <w:r w:rsidR="00757B29">
          <w:rPr>
            <w:rFonts w:ascii="Times New Roman" w:eastAsia="Times New Roman" w:hAnsi="Times New Roman" w:cs="Times New Roman"/>
            <w:i/>
            <w:color w:val="000000"/>
            <w:sz w:val="24"/>
            <w:szCs w:val="24"/>
          </w:rPr>
          <w:t>P. websteri,</w:t>
        </w:r>
      </w:ins>
      <w:moveTo w:id="408" w:author="Laura H Spencer" w:date="2019-09-29T12:52:00Z">
        <w:r w:rsidR="00757B29">
          <w:rPr>
            <w:rFonts w:ascii="Times New Roman" w:eastAsia="Times New Roman" w:hAnsi="Times New Roman" w:cs="Times New Roman"/>
            <w:color w:val="000000"/>
            <w:sz w:val="24"/>
            <w:szCs w:val="24"/>
          </w:rPr>
          <w:t xml:space="preserve"> was confirmed to be present in </w:t>
        </w:r>
      </w:moveTo>
      <w:ins w:id="409" w:author="Laura H Spencer" w:date="2019-09-29T12:57:00Z">
        <w:r w:rsidR="00757B29">
          <w:rPr>
            <w:rFonts w:ascii="Times New Roman" w:eastAsia="Times New Roman" w:hAnsi="Times New Roman" w:cs="Times New Roman"/>
            <w:color w:val="000000"/>
            <w:sz w:val="24"/>
            <w:szCs w:val="24"/>
          </w:rPr>
          <w:t xml:space="preserve">southern Puget Sound in </w:t>
        </w:r>
      </w:ins>
      <w:moveTo w:id="410" w:author="Laura H Spencer" w:date="2019-09-29T12:52:00Z">
        <w:r w:rsidR="00757B29">
          <w:rPr>
            <w:rFonts w:ascii="Times New Roman" w:eastAsia="Times New Roman" w:hAnsi="Times New Roman" w:cs="Times New Roman"/>
            <w:color w:val="000000"/>
            <w:sz w:val="24"/>
            <w:szCs w:val="24"/>
          </w:rPr>
          <w:t>Washington State</w:t>
        </w:r>
        <w:del w:id="411" w:author="Laura H Spencer" w:date="2019-09-29T12:56:00Z">
          <w:r w:rsidR="00757B29" w:rsidDel="00757B29">
            <w:rPr>
              <w:rFonts w:ascii="Times New Roman" w:eastAsia="Times New Roman" w:hAnsi="Times New Roman" w:cs="Times New Roman"/>
              <w:color w:val="000000"/>
              <w:sz w:val="24"/>
              <w:szCs w:val="24"/>
            </w:rPr>
            <w:delText xml:space="preserve"> in 201</w:delText>
          </w:r>
          <w:r w:rsidR="00757B29" w:rsidDel="00757B29">
            <w:rPr>
              <w:rFonts w:ascii="Times New Roman" w:eastAsia="Times New Roman" w:hAnsi="Times New Roman" w:cs="Times New Roman"/>
              <w:sz w:val="24"/>
              <w:szCs w:val="24"/>
            </w:rPr>
            <w:delText>7</w:delText>
          </w:r>
        </w:del>
        <w:r w:rsidR="00757B29">
          <w:rPr>
            <w:rFonts w:ascii="Times New Roman" w:eastAsia="Times New Roman" w:hAnsi="Times New Roman" w:cs="Times New Roman"/>
            <w:color w:val="000000"/>
            <w:sz w:val="24"/>
            <w:szCs w:val="24"/>
          </w:rPr>
          <w:t>.</w:t>
        </w:r>
      </w:moveTo>
      <w:moveToRangeEnd w:id="404"/>
      <w:ins w:id="412" w:author="Laura H Spencer" w:date="2019-09-29T12:57:00Z">
        <w:r w:rsidR="00757B29">
          <w:rPr>
            <w:rFonts w:ascii="Times New Roman" w:eastAsia="Times New Roman" w:hAnsi="Times New Roman" w:cs="Times New Roman"/>
            <w:color w:val="000000"/>
            <w:sz w:val="24"/>
            <w:szCs w:val="24"/>
          </w:rPr>
          <w:t xml:space="preserve"> </w:t>
        </w:r>
      </w:ins>
      <w:del w:id="413" w:author="Laura H Spencer" w:date="2019-09-29T12:41:00Z">
        <w:r w:rsidDel="00BF28C0">
          <w:rPr>
            <w:rFonts w:ascii="Times New Roman" w:eastAsia="Times New Roman" w:hAnsi="Times New Roman" w:cs="Times New Roman"/>
            <w:color w:val="000000"/>
            <w:sz w:val="24"/>
            <w:szCs w:val="24"/>
          </w:rPr>
          <w:delText>,</w:delText>
        </w:r>
      </w:del>
      <w:del w:id="414" w:author="Laura H Spencer" w:date="2019-09-29T12:47:00Z">
        <w:r w:rsidDel="00757B29">
          <w:rPr>
            <w:rFonts w:ascii="Times New Roman" w:eastAsia="Times New Roman" w:hAnsi="Times New Roman" w:cs="Times New Roman"/>
            <w:color w:val="000000"/>
            <w:sz w:val="24"/>
            <w:szCs w:val="24"/>
          </w:rPr>
          <w:delText xml:space="preserve"> however t</w:delText>
        </w:r>
      </w:del>
      <w:del w:id="415" w:author="Laura H Spencer" w:date="2019-09-29T13:06:00Z">
        <w:r w:rsidDel="00F22141">
          <w:rPr>
            <w:rFonts w:ascii="Times New Roman" w:eastAsia="Times New Roman" w:hAnsi="Times New Roman" w:cs="Times New Roman"/>
            <w:color w:val="000000"/>
            <w:sz w:val="24"/>
            <w:szCs w:val="24"/>
          </w:rPr>
          <w:delText xml:space="preserve">he movement of shell-boring polychaetes is not regulated in the United States, </w:delText>
        </w:r>
      </w:del>
      <w:del w:id="416" w:author="Laura H Spencer" w:date="2019-09-29T12:45:00Z">
        <w:r w:rsidDel="00BF28C0">
          <w:rPr>
            <w:rFonts w:ascii="Times New Roman" w:eastAsia="Times New Roman" w:hAnsi="Times New Roman" w:cs="Times New Roman"/>
            <w:color w:val="000000"/>
            <w:sz w:val="24"/>
            <w:szCs w:val="24"/>
          </w:rPr>
          <w:delText>including into and within</w:delText>
        </w:r>
      </w:del>
      <w:del w:id="417" w:author="Laura H Spencer" w:date="2019-09-29T13:06:00Z">
        <w:r w:rsidDel="00F22141">
          <w:rPr>
            <w:rFonts w:ascii="Times New Roman" w:eastAsia="Times New Roman" w:hAnsi="Times New Roman" w:cs="Times New Roman"/>
            <w:color w:val="000000"/>
            <w:sz w:val="24"/>
            <w:szCs w:val="24"/>
          </w:rPr>
          <w:delText xml:space="preserve"> Washington </w:delText>
        </w:r>
      </w:del>
      <w:del w:id="418" w:author="Laura H Spencer" w:date="2019-09-29T12:46:00Z">
        <w:r w:rsidDel="00BF28C0">
          <w:rPr>
            <w:rFonts w:ascii="Times New Roman" w:eastAsia="Times New Roman" w:hAnsi="Times New Roman" w:cs="Times New Roman"/>
            <w:color w:val="000000"/>
            <w:sz w:val="24"/>
            <w:szCs w:val="24"/>
          </w:rPr>
          <w:delText>State</w:delText>
        </w:r>
      </w:del>
      <w:del w:id="419" w:author="Laura H Spencer" w:date="2019-09-29T13:06:00Z">
        <w:r w:rsidDel="00F22141">
          <w:rPr>
            <w:rFonts w:ascii="Times New Roman" w:eastAsia="Times New Roman" w:hAnsi="Times New Roman" w:cs="Times New Roman"/>
            <w:color w:val="000000"/>
            <w:sz w:val="24"/>
            <w:szCs w:val="24"/>
          </w:rPr>
          <w:delText xml:space="preserve">. </w:delText>
        </w:r>
      </w:del>
      <w:del w:id="420" w:author="Laura H Spencer" w:date="2019-09-29T12:58:00Z">
        <w:r w:rsidDel="008528D5">
          <w:rPr>
            <w:rFonts w:ascii="Times New Roman" w:eastAsia="Times New Roman" w:hAnsi="Times New Roman" w:cs="Times New Roman"/>
            <w:color w:val="000000"/>
            <w:sz w:val="24"/>
            <w:szCs w:val="24"/>
          </w:rPr>
          <w:delText xml:space="preserve">Devaluation of shellfish farms across the globe due to </w:delText>
        </w:r>
        <w:r w:rsidDel="008528D5">
          <w:rPr>
            <w:rFonts w:ascii="Times New Roman" w:eastAsia="Times New Roman" w:hAnsi="Times New Roman" w:cs="Times New Roman"/>
            <w:i/>
            <w:color w:val="000000"/>
            <w:sz w:val="24"/>
            <w:szCs w:val="24"/>
          </w:rPr>
          <w:delText>Polydora</w:delText>
        </w:r>
        <w:r w:rsidDel="008528D5">
          <w:rPr>
            <w:rFonts w:ascii="Times New Roman" w:eastAsia="Times New Roman" w:hAnsi="Times New Roman" w:cs="Times New Roman"/>
            <w:color w:val="000000"/>
            <w:sz w:val="24"/>
            <w:szCs w:val="24"/>
          </w:rPr>
          <w:delText xml:space="preserve"> infections suggest that this could be a costly oversight, an</w:delText>
        </w:r>
        <w:r w:rsidDel="008528D5">
          <w:rPr>
            <w:rFonts w:ascii="Times New Roman" w:eastAsia="Times New Roman" w:hAnsi="Times New Roman" w:cs="Times New Roman"/>
            <w:sz w:val="24"/>
            <w:szCs w:val="24"/>
          </w:rPr>
          <w:delText>d</w:delText>
        </w:r>
        <w:r w:rsidDel="008528D5">
          <w:rPr>
            <w:rFonts w:ascii="Times New Roman" w:eastAsia="Times New Roman" w:hAnsi="Times New Roman" w:cs="Times New Roman"/>
            <w:color w:val="000000"/>
            <w:sz w:val="24"/>
            <w:szCs w:val="24"/>
          </w:rPr>
          <w:delText xml:space="preserve"> pose a threat to uninfected shellfish industries. </w:delText>
        </w:r>
      </w:del>
      <w:moveFromRangeStart w:id="421" w:author="Laura H Spencer" w:date="2019-09-29T12:52:00Z" w:name="move20653969"/>
      <w:moveFrom w:id="422" w:author="Laura H Spencer" w:date="2019-09-29T12:52:00Z">
        <w:r w:rsidDel="00757B29">
          <w:rPr>
            <w:rFonts w:ascii="Times New Roman" w:eastAsia="Times New Roman" w:hAnsi="Times New Roman" w:cs="Times New Roman"/>
            <w:i/>
            <w:color w:val="000000"/>
            <w:sz w:val="24"/>
            <w:szCs w:val="24"/>
          </w:rPr>
          <w:t>P. websteri</w:t>
        </w:r>
        <w:r w:rsidDel="00757B29">
          <w:rPr>
            <w:rFonts w:ascii="Times New Roman" w:eastAsia="Times New Roman" w:hAnsi="Times New Roman" w:cs="Times New Roman"/>
            <w:color w:val="000000"/>
            <w:sz w:val="24"/>
            <w:szCs w:val="24"/>
          </w:rPr>
          <w:t xml:space="preserve">, the most notorious and cosmopolitan </w:t>
        </w:r>
        <w:r w:rsidDel="00757B29">
          <w:rPr>
            <w:rFonts w:ascii="Times New Roman" w:eastAsia="Times New Roman" w:hAnsi="Times New Roman" w:cs="Times New Roman"/>
            <w:i/>
            <w:color w:val="000000"/>
            <w:sz w:val="24"/>
            <w:szCs w:val="24"/>
          </w:rPr>
          <w:t>Polydora</w:t>
        </w:r>
        <w:r w:rsidDel="00757B29">
          <w:rPr>
            <w:rFonts w:ascii="Times New Roman" w:eastAsia="Times New Roman" w:hAnsi="Times New Roman" w:cs="Times New Roman"/>
            <w:color w:val="000000"/>
            <w:sz w:val="24"/>
            <w:szCs w:val="24"/>
          </w:rPr>
          <w:t xml:space="preserve"> spp., was confirmed to be present in Washington State in 201</w:t>
        </w:r>
        <w:r w:rsidDel="00757B29">
          <w:rPr>
            <w:rFonts w:ascii="Times New Roman" w:eastAsia="Times New Roman" w:hAnsi="Times New Roman" w:cs="Times New Roman"/>
            <w:sz w:val="24"/>
            <w:szCs w:val="24"/>
          </w:rPr>
          <w:t>7</w:t>
        </w:r>
        <w:r w:rsidDel="00757B29">
          <w:rPr>
            <w:rFonts w:ascii="Times New Roman" w:eastAsia="Times New Roman" w:hAnsi="Times New Roman" w:cs="Times New Roman"/>
            <w:color w:val="000000"/>
            <w:sz w:val="24"/>
            <w:szCs w:val="24"/>
          </w:rPr>
          <w:t xml:space="preserve">. </w:t>
        </w:r>
      </w:moveFrom>
      <w:moveFromRangeEnd w:id="421"/>
      <w:r>
        <w:rPr>
          <w:rFonts w:ascii="Times New Roman" w:eastAsia="Times New Roman" w:hAnsi="Times New Roman" w:cs="Times New Roman"/>
          <w:color w:val="000000"/>
          <w:sz w:val="24"/>
          <w:szCs w:val="24"/>
        </w:rPr>
        <w:t xml:space="preserve">To minimize the </w:t>
      </w:r>
      <w:del w:id="423" w:author="Laura H Spencer" w:date="2019-09-29T13:06:00Z">
        <w:r w:rsidDel="00F22141">
          <w:rPr>
            <w:rFonts w:ascii="Times New Roman" w:eastAsia="Times New Roman" w:hAnsi="Times New Roman" w:cs="Times New Roman"/>
            <w:color w:val="000000"/>
            <w:sz w:val="24"/>
            <w:szCs w:val="24"/>
          </w:rPr>
          <w:delText xml:space="preserve">threat </w:delText>
        </w:r>
      </w:del>
      <w:ins w:id="424" w:author="Laura H Spencer" w:date="2019-09-29T13:06:00Z">
        <w:r w:rsidR="00F22141">
          <w:rPr>
            <w:rFonts w:ascii="Times New Roman" w:eastAsia="Times New Roman" w:hAnsi="Times New Roman" w:cs="Times New Roman"/>
            <w:color w:val="000000"/>
            <w:sz w:val="24"/>
            <w:szCs w:val="24"/>
          </w:rPr>
          <w:t xml:space="preserve">risk </w:t>
        </w:r>
      </w:ins>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i/>
          <w:color w:val="000000"/>
          <w:sz w:val="24"/>
          <w:szCs w:val="24"/>
        </w:rPr>
        <w:t xml:space="preserve">P. websteri </w:t>
      </w:r>
      <w:r>
        <w:rPr>
          <w:rFonts w:ascii="Times New Roman" w:eastAsia="Times New Roman" w:hAnsi="Times New Roman" w:cs="Times New Roman"/>
          <w:color w:val="000000"/>
          <w:sz w:val="24"/>
          <w:szCs w:val="24"/>
        </w:rPr>
        <w:t xml:space="preserve">to the Washington State shellfish industry, early signs of infection should be addressed by mapping current distribution, alerting the shellfish industry of the risk, and if warranted, augmenting regulations to control further spread and introduction of other shell-boring polychaetes. More broadly, </w:t>
      </w:r>
      <w:ins w:id="425" w:author="Laura H Spencer" w:date="2019-09-29T13:55:00Z">
        <w:r w:rsidR="00416336">
          <w:rPr>
            <w:rFonts w:ascii="Times New Roman" w:eastAsia="Times New Roman" w:hAnsi="Times New Roman" w:cs="Times New Roman"/>
            <w:color w:val="000000"/>
            <w:sz w:val="24"/>
            <w:szCs w:val="24"/>
          </w:rPr>
          <w:t xml:space="preserve">state and federal </w:t>
        </w:r>
      </w:ins>
      <w:del w:id="426" w:author="Laura H Spencer" w:date="2019-09-29T13:55:00Z">
        <w:r w:rsidDel="00416336">
          <w:rPr>
            <w:rFonts w:ascii="Times New Roman" w:eastAsia="Times New Roman" w:hAnsi="Times New Roman" w:cs="Times New Roman"/>
            <w:color w:val="000000"/>
            <w:sz w:val="24"/>
            <w:szCs w:val="24"/>
          </w:rPr>
          <w:delText xml:space="preserve">United States </w:delText>
        </w:r>
      </w:del>
      <w:r>
        <w:rPr>
          <w:rFonts w:ascii="Times New Roman" w:eastAsia="Times New Roman" w:hAnsi="Times New Roman" w:cs="Times New Roman"/>
          <w:color w:val="000000"/>
          <w:sz w:val="24"/>
          <w:szCs w:val="24"/>
        </w:rPr>
        <w:t xml:space="preserve">regulatory gaps should be addressed for better monitoring of parasitic species harbored and introduced by shellfish translocation. </w:t>
      </w:r>
    </w:p>
    <w:p w14:paraId="063D52B5" w14:textId="2E98E58B" w:rsidR="008B0DD7" w:rsidRPr="008B0DD7" w:rsidRDefault="008B0DD7" w:rsidP="00F22141">
      <w:pPr>
        <w:suppressLineNumbers/>
        <w:pBdr>
          <w:top w:val="nil"/>
          <w:left w:val="nil"/>
          <w:bottom w:val="nil"/>
          <w:right w:val="nil"/>
          <w:between w:val="nil"/>
        </w:pBdr>
        <w:spacing w:line="480" w:lineRule="auto"/>
        <w:rPr>
          <w:rFonts w:ascii="Times New Roman" w:eastAsia="Times New Roman" w:hAnsi="Times New Roman" w:cs="Times New Roman"/>
          <w:color w:val="000000"/>
          <w:sz w:val="24"/>
          <w:szCs w:val="24"/>
        </w:rPr>
      </w:pPr>
    </w:p>
    <w:p w14:paraId="40E6F9D9" w14:textId="77777777" w:rsidR="00F22141" w:rsidRDefault="00F22141" w:rsidP="00F22141">
      <w:pPr>
        <w:suppressLineNumbers/>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799A8D6B" w14:textId="710AA849" w:rsidR="00235BE6" w:rsidRDefault="008B0DD7" w:rsidP="00737BBE">
      <w:pPr>
        <w:pBdr>
          <w:top w:val="nil"/>
          <w:left w:val="nil"/>
          <w:bottom w:val="nil"/>
          <w:right w:val="nil"/>
          <w:between w:val="nil"/>
        </w:pBdr>
        <w:spacing w:line="480" w:lineRule="auto"/>
        <w:rPr>
          <w:rFonts w:ascii="Times New Roman" w:eastAsia="Times New Roman" w:hAnsi="Times New Roman" w:cs="Times New Roman"/>
          <w:b/>
          <w:sz w:val="28"/>
          <w:szCs w:val="28"/>
        </w:rPr>
      </w:pPr>
      <w:commentRangeStart w:id="427"/>
      <w:r>
        <w:rPr>
          <w:rFonts w:ascii="Times New Roman" w:eastAsia="Times New Roman" w:hAnsi="Times New Roman" w:cs="Times New Roman"/>
          <w:b/>
          <w:sz w:val="28"/>
          <w:szCs w:val="28"/>
        </w:rPr>
        <w:lastRenderedPageBreak/>
        <w:t>References Cited</w:t>
      </w:r>
      <w:commentRangeEnd w:id="427"/>
      <w:r w:rsidR="00700427">
        <w:rPr>
          <w:rStyle w:val="CommentReference"/>
        </w:rPr>
        <w:commentReference w:id="427"/>
      </w:r>
    </w:p>
    <w:p w14:paraId="39302D65" w14:textId="77777777" w:rsidR="00235BE6" w:rsidRDefault="002133F0" w:rsidP="00755762">
      <w:pPr>
        <w:numPr>
          <w:ilvl w:val="0"/>
          <w:numId w:val="4"/>
        </w:numPr>
        <w:pBdr>
          <w:top w:val="nil"/>
          <w:left w:val="nil"/>
          <w:bottom w:val="nil"/>
          <w:right w:val="nil"/>
          <w:between w:val="nil"/>
        </w:pBdr>
        <w:spacing w:before="240" w:line="480" w:lineRule="auto"/>
        <w:rPr>
          <w:rFonts w:ascii="Times New Roman" w:eastAsia="Times New Roman" w:hAnsi="Times New Roman" w:cs="Times New Roman"/>
          <w:color w:val="000000"/>
          <w:sz w:val="24"/>
          <w:szCs w:val="24"/>
        </w:rPr>
      </w:pPr>
      <w:hyperlink r:id="rId68">
        <w:r w:rsidR="008B0DD7">
          <w:rPr>
            <w:rFonts w:ascii="Times New Roman" w:eastAsia="Times New Roman" w:hAnsi="Times New Roman" w:cs="Times New Roman"/>
            <w:color w:val="000000"/>
            <w:sz w:val="24"/>
            <w:szCs w:val="24"/>
          </w:rPr>
          <w:t>Alfjorden, A., Areskog, M., Bruno, D., Carnegie, R., Cheslett, D., Feist, S., Ford, S., et al. 2017. New Trends in Important Diseases Affecting the Culture of Fish and Molluscs in the ICES Area 2002 – 2015. 337. 337 ICES Cooperative Research.</w:t>
        </w:r>
      </w:hyperlink>
    </w:p>
    <w:p w14:paraId="084A4859" w14:textId="77777777" w:rsidR="00235BE6" w:rsidRDefault="002133F0" w:rsidP="00755762">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69">
        <w:r w:rsidR="008B0DD7">
          <w:rPr>
            <w:rFonts w:ascii="Times New Roman" w:eastAsia="Times New Roman" w:hAnsi="Times New Roman" w:cs="Times New Roman"/>
            <w:color w:val="000000"/>
            <w:sz w:val="24"/>
            <w:szCs w:val="24"/>
          </w:rPr>
          <w:t xml:space="preserve">Bailey-Brock, J. H. 1990. </w:t>
        </w:r>
      </w:hyperlink>
      <w:hyperlink r:id="rId70">
        <w:r w:rsidR="008B0DD7">
          <w:rPr>
            <w:rFonts w:ascii="Times New Roman" w:eastAsia="Times New Roman" w:hAnsi="Times New Roman" w:cs="Times New Roman"/>
            <w:i/>
            <w:color w:val="000000"/>
            <w:sz w:val="24"/>
            <w:szCs w:val="24"/>
          </w:rPr>
          <w:t>Polydora nuchalis</w:t>
        </w:r>
      </w:hyperlink>
      <w:hyperlink r:id="rId71">
        <w:r w:rsidR="008B0DD7">
          <w:rPr>
            <w:rFonts w:ascii="Times New Roman" w:eastAsia="Times New Roman" w:hAnsi="Times New Roman" w:cs="Times New Roman"/>
            <w:color w:val="000000"/>
            <w:sz w:val="24"/>
            <w:szCs w:val="24"/>
          </w:rPr>
          <w:t xml:space="preserve"> Woodwick, 1953 that was possibly transported to Hawaii with shipments of shrimp from western Mexico. Pac. Sci. 44: 81–87.</w:t>
        </w:r>
      </w:hyperlink>
    </w:p>
    <w:p w14:paraId="24C62AD7" w14:textId="77777777" w:rsidR="00235BE6" w:rsidRDefault="002133F0" w:rsidP="00755762">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72">
        <w:r w:rsidR="008B0DD7">
          <w:rPr>
            <w:rFonts w:ascii="Times New Roman" w:eastAsia="Times New Roman" w:hAnsi="Times New Roman" w:cs="Times New Roman"/>
            <w:color w:val="000000"/>
            <w:sz w:val="24"/>
            <w:szCs w:val="24"/>
          </w:rPr>
          <w:t xml:space="preserve">Bailey-Brock, J. H., &amp; A. Ringwood. 1982. Methods for control of the mud blister worm, </w:t>
        </w:r>
      </w:hyperlink>
      <w:hyperlink r:id="rId73">
        <w:r w:rsidR="008B0DD7">
          <w:rPr>
            <w:rFonts w:ascii="Times New Roman" w:eastAsia="Times New Roman" w:hAnsi="Times New Roman" w:cs="Times New Roman"/>
            <w:i/>
            <w:color w:val="000000"/>
            <w:sz w:val="24"/>
            <w:szCs w:val="24"/>
          </w:rPr>
          <w:t>Polydora websteri</w:t>
        </w:r>
      </w:hyperlink>
      <w:hyperlink r:id="rId74">
        <w:r w:rsidR="008B0DD7">
          <w:rPr>
            <w:rFonts w:ascii="Times New Roman" w:eastAsia="Times New Roman" w:hAnsi="Times New Roman" w:cs="Times New Roman"/>
            <w:color w:val="000000"/>
            <w:sz w:val="24"/>
            <w:szCs w:val="24"/>
          </w:rPr>
          <w:t>. Hawaiian oyster culture. Sea Grant Quarterly 4: 6.</w:t>
        </w:r>
      </w:hyperlink>
    </w:p>
    <w:p w14:paraId="61664FE6" w14:textId="77777777" w:rsidR="00235BE6" w:rsidRDefault="002133F0" w:rsidP="00755762">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75">
        <w:r w:rsidR="008B0DD7">
          <w:rPr>
            <w:rFonts w:ascii="Times New Roman" w:eastAsia="Times New Roman" w:hAnsi="Times New Roman" w:cs="Times New Roman"/>
            <w:color w:val="000000"/>
            <w:sz w:val="24"/>
            <w:szCs w:val="24"/>
          </w:rPr>
          <w:t xml:space="preserve">Barnabás, B., K. Jäger, </w:t>
        </w:r>
      </w:hyperlink>
      <w:hyperlink r:id="rId76">
        <w:r w:rsidR="008B0DD7">
          <w:rPr>
            <w:rFonts w:ascii="Times New Roman" w:eastAsia="Times New Roman" w:hAnsi="Times New Roman" w:cs="Times New Roman"/>
            <w:color w:val="000000"/>
            <w:sz w:val="24"/>
            <w:szCs w:val="24"/>
          </w:rPr>
          <w:t>&amp;</w:t>
        </w:r>
      </w:hyperlink>
      <w:hyperlink r:id="rId77">
        <w:r w:rsidR="008B0DD7">
          <w:rPr>
            <w:rFonts w:ascii="Times New Roman" w:eastAsia="Times New Roman" w:hAnsi="Times New Roman" w:cs="Times New Roman"/>
            <w:color w:val="000000"/>
            <w:sz w:val="24"/>
            <w:szCs w:val="24"/>
          </w:rPr>
          <w:t xml:space="preserve"> A. Fehér. 2008. The effect of drought and heat stress on reproductive processes in cereals. Plant Cell Environ. 31: 11–38.</w:t>
        </w:r>
      </w:hyperlink>
    </w:p>
    <w:p w14:paraId="2D140392" w14:textId="77777777" w:rsidR="00235BE6" w:rsidRDefault="008B0DD7" w:rsidP="00755762">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Benson, G.G. &amp; A. Gyler., 1887. Report On The Hawkesbury River Oyster Beds. Commissioners Of Fisheries. 1887. Fisheries Of The Colony: Report Of Commissioners Of Fisheries Up To 31st December, 1888. Appendix G: Pp. 11–12.  Charles Potter Govt. Pr., Sydney, Nsw. Pp. 73.</w:t>
      </w:r>
    </w:p>
    <w:p w14:paraId="73D9C9C8" w14:textId="77777777" w:rsidR="00235BE6" w:rsidRDefault="002133F0" w:rsidP="00755762">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78">
        <w:r w:rsidR="008B0DD7">
          <w:rPr>
            <w:rFonts w:ascii="Times New Roman" w:eastAsia="Times New Roman" w:hAnsi="Times New Roman" w:cs="Times New Roman"/>
            <w:color w:val="000000"/>
            <w:sz w:val="24"/>
            <w:szCs w:val="24"/>
          </w:rPr>
          <w:t xml:space="preserve">Blake, J. A. 1969. Reproduction and larval development of </w:t>
        </w:r>
      </w:hyperlink>
      <w:hyperlink r:id="rId79">
        <w:r w:rsidR="008B0DD7">
          <w:rPr>
            <w:rFonts w:ascii="Times New Roman" w:eastAsia="Times New Roman" w:hAnsi="Times New Roman" w:cs="Times New Roman"/>
            <w:i/>
            <w:color w:val="000000"/>
            <w:sz w:val="24"/>
            <w:szCs w:val="24"/>
          </w:rPr>
          <w:t>Polydora</w:t>
        </w:r>
      </w:hyperlink>
      <w:hyperlink r:id="rId80">
        <w:r w:rsidR="008B0DD7">
          <w:rPr>
            <w:rFonts w:ascii="Times New Roman" w:eastAsia="Times New Roman" w:hAnsi="Times New Roman" w:cs="Times New Roman"/>
            <w:color w:val="000000"/>
            <w:sz w:val="24"/>
            <w:szCs w:val="24"/>
          </w:rPr>
          <w:t xml:space="preserve"> from northern New England (Polychaeta: Spionidae). Ophelia 7: 1–63.</w:t>
        </w:r>
      </w:hyperlink>
    </w:p>
    <w:p w14:paraId="051F0462" w14:textId="77777777" w:rsidR="00235BE6" w:rsidRDefault="002133F0" w:rsidP="00755762">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81">
        <w:r w:rsidR="008B0DD7">
          <w:rPr>
            <w:rFonts w:ascii="Times New Roman" w:eastAsia="Times New Roman" w:hAnsi="Times New Roman" w:cs="Times New Roman"/>
            <w:color w:val="000000"/>
            <w:sz w:val="24"/>
            <w:szCs w:val="24"/>
          </w:rPr>
          <w:t xml:space="preserve">Blake, J. A. </w:t>
        </w:r>
      </w:hyperlink>
      <w:hyperlink r:id="rId82">
        <w:r w:rsidR="008B0DD7">
          <w:rPr>
            <w:rFonts w:ascii="Times New Roman" w:eastAsia="Times New Roman" w:hAnsi="Times New Roman" w:cs="Times New Roman"/>
            <w:color w:val="000000"/>
            <w:sz w:val="24"/>
            <w:szCs w:val="24"/>
          </w:rPr>
          <w:t>&amp;</w:t>
        </w:r>
      </w:hyperlink>
      <w:hyperlink r:id="rId83">
        <w:r w:rsidR="008B0DD7">
          <w:rPr>
            <w:rFonts w:ascii="Times New Roman" w:eastAsia="Times New Roman" w:hAnsi="Times New Roman" w:cs="Times New Roman"/>
            <w:color w:val="000000"/>
            <w:sz w:val="24"/>
            <w:szCs w:val="24"/>
          </w:rPr>
          <w:t xml:space="preserve"> P. L. Arnofsky. 1999. Reproduction and larval development of the spioniform Polychaeta with application to systematics and phylogeny. Hydrobiologia 402: 57–106.</w:t>
        </w:r>
      </w:hyperlink>
    </w:p>
    <w:p w14:paraId="11F7C77F" w14:textId="77777777" w:rsidR="00235BE6" w:rsidRDefault="002133F0" w:rsidP="00755762">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84">
        <w:r w:rsidR="008B0DD7">
          <w:rPr>
            <w:rFonts w:ascii="Times New Roman" w:eastAsia="Times New Roman" w:hAnsi="Times New Roman" w:cs="Times New Roman"/>
            <w:color w:val="000000"/>
            <w:sz w:val="24"/>
            <w:szCs w:val="24"/>
          </w:rPr>
          <w:t xml:space="preserve">Blake, J. A., </w:t>
        </w:r>
      </w:hyperlink>
      <w:hyperlink r:id="rId85">
        <w:r w:rsidR="008B0DD7">
          <w:rPr>
            <w:rFonts w:ascii="Times New Roman" w:eastAsia="Times New Roman" w:hAnsi="Times New Roman" w:cs="Times New Roman"/>
            <w:color w:val="000000"/>
            <w:sz w:val="24"/>
            <w:szCs w:val="24"/>
          </w:rPr>
          <w:t>&amp;</w:t>
        </w:r>
      </w:hyperlink>
      <w:hyperlink r:id="rId86">
        <w:r w:rsidR="008B0DD7">
          <w:rPr>
            <w:rFonts w:ascii="Times New Roman" w:eastAsia="Times New Roman" w:hAnsi="Times New Roman" w:cs="Times New Roman"/>
            <w:color w:val="000000"/>
            <w:sz w:val="24"/>
            <w:szCs w:val="24"/>
          </w:rPr>
          <w:t xml:space="preserve"> K. H. Woodwick. 1971. New species of </w:t>
        </w:r>
      </w:hyperlink>
      <w:hyperlink r:id="rId87">
        <w:r w:rsidR="008B0DD7">
          <w:rPr>
            <w:rFonts w:ascii="Times New Roman" w:eastAsia="Times New Roman" w:hAnsi="Times New Roman" w:cs="Times New Roman"/>
            <w:i/>
            <w:color w:val="000000"/>
            <w:sz w:val="24"/>
            <w:szCs w:val="24"/>
          </w:rPr>
          <w:t>Polydora</w:t>
        </w:r>
      </w:hyperlink>
      <w:hyperlink r:id="rId88">
        <w:r w:rsidR="008B0DD7">
          <w:rPr>
            <w:rFonts w:ascii="Times New Roman" w:eastAsia="Times New Roman" w:hAnsi="Times New Roman" w:cs="Times New Roman"/>
            <w:color w:val="000000"/>
            <w:sz w:val="24"/>
            <w:szCs w:val="24"/>
          </w:rPr>
          <w:t xml:space="preserve"> (Polychaeta: Spionidae) from the coast of California. Bulletin of the Southern California Academy of Sciences 70: 72–79.</w:t>
        </w:r>
      </w:hyperlink>
    </w:p>
    <w:p w14:paraId="69AD06D6" w14:textId="77777777" w:rsidR="00235BE6" w:rsidRDefault="008B0DD7" w:rsidP="00755762">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Blake, J. A. 2017. Larval Development Of Polychaeta From The Northern California Coast. Fourteen Additional Species Together With Seasonality Of Planktic Larvae Over A 5-year Period. Journal Of The Marine Biological Association Of The United Kingdom. Marine Biological Association Of The United Kingdom 97 (5). Cambridge University Press:1081–1133.</w:t>
      </w:r>
    </w:p>
    <w:p w14:paraId="2DEC2652" w14:textId="77777777" w:rsidR="00235BE6" w:rsidRDefault="002133F0" w:rsidP="00755762">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89">
        <w:r w:rsidR="008B0DD7">
          <w:rPr>
            <w:rFonts w:ascii="Times New Roman" w:eastAsia="Times New Roman" w:hAnsi="Times New Roman" w:cs="Times New Roman"/>
            <w:color w:val="000000"/>
            <w:sz w:val="24"/>
            <w:szCs w:val="24"/>
          </w:rPr>
          <w:t>Boonzaaier, M. K., S. Neethling, A. Mouton, and C. A. Simon. 2014. Polydorid polychaetes (Spionidae) on farmed and wild abalone (</w:t>
        </w:r>
      </w:hyperlink>
      <w:hyperlink r:id="rId90">
        <w:r w:rsidR="008B0DD7">
          <w:rPr>
            <w:rFonts w:ascii="Times New Roman" w:eastAsia="Times New Roman" w:hAnsi="Times New Roman" w:cs="Times New Roman"/>
            <w:i/>
            <w:color w:val="000000"/>
            <w:sz w:val="24"/>
            <w:szCs w:val="24"/>
          </w:rPr>
          <w:t>Haliotis midae</w:t>
        </w:r>
      </w:hyperlink>
      <w:hyperlink r:id="rId91">
        <w:r w:rsidR="008B0DD7">
          <w:rPr>
            <w:rFonts w:ascii="Times New Roman" w:eastAsia="Times New Roman" w:hAnsi="Times New Roman" w:cs="Times New Roman"/>
            <w:color w:val="000000"/>
            <w:sz w:val="24"/>
            <w:szCs w:val="24"/>
          </w:rPr>
          <w:t>) in South Africa: an epidemiological survey. Afr. J. Mar. Sci. 36: 369–376.</w:t>
        </w:r>
      </w:hyperlink>
    </w:p>
    <w:p w14:paraId="5786E4D0" w14:textId="77777777" w:rsidR="00235BE6" w:rsidRDefault="002133F0" w:rsidP="00755762">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92">
        <w:r w:rsidR="008B0DD7">
          <w:rPr>
            <w:rFonts w:ascii="Times New Roman" w:eastAsia="Times New Roman" w:hAnsi="Times New Roman" w:cs="Times New Roman"/>
            <w:color w:val="000000"/>
            <w:sz w:val="24"/>
            <w:szCs w:val="24"/>
          </w:rPr>
          <w:t>Bower, S. M., J. Blackbourn, G. R. Meyer, &amp; D. J. H. Nishimura. 1992. Diseases of cultured Japanese scallops (</w:t>
        </w:r>
      </w:hyperlink>
      <w:hyperlink r:id="rId93">
        <w:r w:rsidR="008B0DD7">
          <w:rPr>
            <w:rFonts w:ascii="Times New Roman" w:eastAsia="Times New Roman" w:hAnsi="Times New Roman" w:cs="Times New Roman"/>
            <w:i/>
            <w:color w:val="000000"/>
            <w:sz w:val="24"/>
            <w:szCs w:val="24"/>
          </w:rPr>
          <w:t>Patinopecten yessoensis</w:t>
        </w:r>
      </w:hyperlink>
      <w:hyperlink r:id="rId94">
        <w:r w:rsidR="008B0DD7">
          <w:rPr>
            <w:rFonts w:ascii="Times New Roman" w:eastAsia="Times New Roman" w:hAnsi="Times New Roman" w:cs="Times New Roman"/>
            <w:color w:val="000000"/>
            <w:sz w:val="24"/>
            <w:szCs w:val="24"/>
          </w:rPr>
          <w:t>) in British Columbia, Canada. Aquaculture 107: 201–210.</w:t>
        </w:r>
      </w:hyperlink>
    </w:p>
    <w:p w14:paraId="6D04F546" w14:textId="77777777" w:rsidR="00235BE6" w:rsidRDefault="002133F0" w:rsidP="00755762">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95">
        <w:r w:rsidR="008B0DD7">
          <w:rPr>
            <w:rFonts w:ascii="Times New Roman" w:eastAsia="Times New Roman" w:hAnsi="Times New Roman" w:cs="Times New Roman"/>
            <w:color w:val="000000"/>
            <w:sz w:val="24"/>
            <w:szCs w:val="24"/>
          </w:rPr>
          <w:t>Bower, S. M., S. E. McGladdery, and I. M. Price. 1994. Synopsis of infectious diseases and parasites of commercially exploited shellfish. Annu. Rev. Fish Dis. 4: 1–199.</w:t>
        </w:r>
      </w:hyperlink>
    </w:p>
    <w:p w14:paraId="724265FA" w14:textId="77777777" w:rsidR="00235BE6" w:rsidRDefault="008B0DD7" w:rsidP="00755762">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Brown, Shannon W. 2012. Salinity tolerance of the oyster mudworm </w:t>
      </w:r>
      <w:r>
        <w:rPr>
          <w:rFonts w:ascii="Times New Roman" w:eastAsia="Times New Roman" w:hAnsi="Times New Roman" w:cs="Times New Roman"/>
          <w:i/>
          <w:color w:val="000000"/>
          <w:sz w:val="24"/>
          <w:szCs w:val="24"/>
        </w:rPr>
        <w:t xml:space="preserve">Polydora websteri </w:t>
      </w:r>
      <w:r>
        <w:rPr>
          <w:rFonts w:ascii="Times New Roman" w:eastAsia="Times New Roman" w:hAnsi="Times New Roman" w:cs="Times New Roman"/>
          <w:color w:val="000000"/>
          <w:sz w:val="24"/>
          <w:szCs w:val="24"/>
        </w:rPr>
        <w:t xml:space="preserve">(Unpublished honors thesis). Honors college, University of Maine, Orono, Maine. </w:t>
      </w:r>
    </w:p>
    <w:p w14:paraId="784F2938" w14:textId="77777777" w:rsidR="00235BE6" w:rsidRDefault="002133F0" w:rsidP="00755762">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96">
        <w:r w:rsidR="008B0DD7">
          <w:rPr>
            <w:rFonts w:ascii="Times New Roman" w:eastAsia="Times New Roman" w:hAnsi="Times New Roman" w:cs="Times New Roman"/>
            <w:color w:val="000000"/>
            <w:sz w:val="24"/>
            <w:szCs w:val="24"/>
          </w:rPr>
          <w:t xml:space="preserve">Chambon, C., A. Legeay, G. Durrieu, P. Gonzalez, P. Ciret, &amp; J-C. Massabuau. 2007. Influence of the parasite worm </w:t>
        </w:r>
      </w:hyperlink>
      <w:hyperlink r:id="rId97">
        <w:r w:rsidR="008B0DD7">
          <w:rPr>
            <w:rFonts w:ascii="Times New Roman" w:eastAsia="Times New Roman" w:hAnsi="Times New Roman" w:cs="Times New Roman"/>
            <w:i/>
            <w:color w:val="000000"/>
            <w:sz w:val="24"/>
            <w:szCs w:val="24"/>
          </w:rPr>
          <w:t>Polydora</w:t>
        </w:r>
      </w:hyperlink>
      <w:hyperlink r:id="rId98">
        <w:r w:rsidR="008B0DD7">
          <w:rPr>
            <w:rFonts w:ascii="Times New Roman" w:eastAsia="Times New Roman" w:hAnsi="Times New Roman" w:cs="Times New Roman"/>
            <w:color w:val="000000"/>
            <w:sz w:val="24"/>
            <w:szCs w:val="24"/>
          </w:rPr>
          <w:t xml:space="preserve"> sp. on the behaviour of the oyster </w:t>
        </w:r>
      </w:hyperlink>
      <w:hyperlink r:id="rId99">
        <w:r w:rsidR="008B0DD7">
          <w:rPr>
            <w:rFonts w:ascii="Times New Roman" w:eastAsia="Times New Roman" w:hAnsi="Times New Roman" w:cs="Times New Roman"/>
            <w:i/>
            <w:color w:val="000000"/>
            <w:sz w:val="24"/>
            <w:szCs w:val="24"/>
          </w:rPr>
          <w:t>Crassostrea gigas</w:t>
        </w:r>
      </w:hyperlink>
      <w:hyperlink r:id="rId100">
        <w:r w:rsidR="008B0DD7">
          <w:rPr>
            <w:rFonts w:ascii="Times New Roman" w:eastAsia="Times New Roman" w:hAnsi="Times New Roman" w:cs="Times New Roman"/>
            <w:color w:val="000000"/>
            <w:sz w:val="24"/>
            <w:szCs w:val="24"/>
          </w:rPr>
          <w:t>: a study of the respiratory impact and associated oxidative stress. Mar. Biol. 152: 329–338.</w:t>
        </w:r>
      </w:hyperlink>
    </w:p>
    <w:p w14:paraId="0FED3DDC" w14:textId="77777777" w:rsidR="00235BE6" w:rsidRDefault="002133F0" w:rsidP="00755762">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01">
        <w:r w:rsidR="008B0DD7">
          <w:rPr>
            <w:rFonts w:ascii="Times New Roman" w:eastAsia="Times New Roman" w:hAnsi="Times New Roman" w:cs="Times New Roman"/>
            <w:color w:val="000000"/>
            <w:sz w:val="24"/>
            <w:szCs w:val="24"/>
          </w:rPr>
          <w:t>Çinar, M. E. 2013. Alien polychaete species worldwide: current status and their impacts. J. Mar. Biol. Assoc. U. K. 93: 1257–1278.</w:t>
        </w:r>
      </w:hyperlink>
    </w:p>
    <w:p w14:paraId="1B6AE5C9" w14:textId="77777777" w:rsidR="00235BE6" w:rsidRDefault="002133F0" w:rsidP="00755762">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02">
        <w:r w:rsidR="008B0DD7">
          <w:rPr>
            <w:rFonts w:ascii="Times New Roman" w:eastAsia="Times New Roman" w:hAnsi="Times New Roman" w:cs="Times New Roman"/>
            <w:color w:val="000000"/>
            <w:sz w:val="24"/>
            <w:szCs w:val="24"/>
          </w:rPr>
          <w:t>Clements, J. C., D. Bourque, J. McLaughlin, M. Stephenson, &amp; L. A. Comeau. 2017. Siltation increases the susceptibility of surface-cultured eastern oysters (</w:t>
        </w:r>
      </w:hyperlink>
      <w:hyperlink r:id="rId103">
        <w:r w:rsidR="008B0DD7">
          <w:rPr>
            <w:rFonts w:ascii="Times New Roman" w:eastAsia="Times New Roman" w:hAnsi="Times New Roman" w:cs="Times New Roman"/>
            <w:i/>
            <w:color w:val="000000"/>
            <w:sz w:val="24"/>
            <w:szCs w:val="24"/>
          </w:rPr>
          <w:t>Crassostrea virginica</w:t>
        </w:r>
      </w:hyperlink>
      <w:hyperlink r:id="rId104">
        <w:r w:rsidR="008B0DD7">
          <w:rPr>
            <w:rFonts w:ascii="Times New Roman" w:eastAsia="Times New Roman" w:hAnsi="Times New Roman" w:cs="Times New Roman"/>
            <w:color w:val="000000"/>
            <w:sz w:val="24"/>
            <w:szCs w:val="24"/>
          </w:rPr>
          <w:t>) to parasitism by the mudworm Polydora websteri. Aquac. Res.</w:t>
        </w:r>
      </w:hyperlink>
    </w:p>
    <w:p w14:paraId="6EFE00B8" w14:textId="77777777" w:rsidR="00235BE6" w:rsidRDefault="002133F0" w:rsidP="00755762">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05">
        <w:r w:rsidR="008B0DD7">
          <w:rPr>
            <w:rFonts w:ascii="Times New Roman" w:eastAsia="Times New Roman" w:hAnsi="Times New Roman" w:cs="Times New Roman"/>
            <w:color w:val="000000"/>
            <w:sz w:val="24"/>
            <w:szCs w:val="24"/>
          </w:rPr>
          <w:t>Cox, B., P. Kosmeyer, W. O’Connor, M. Dove, &amp; K. Johnstone. 2012. Oyster over-catch: Cold shock treatment. The Seafood CRC Company Ltd, the Fisheries Research and Development Corporation, Port Stephens Fisheries Institute, Industry &amp; Investment NSW and Tasmanian Oyster Research Council Ltd. Project 734.</w:t>
        </w:r>
      </w:hyperlink>
    </w:p>
    <w:p w14:paraId="216E9599" w14:textId="5E517CDD" w:rsidR="00235BE6" w:rsidRDefault="008B0DD7">
      <w:pPr>
        <w:numPr>
          <w:ilvl w:val="0"/>
          <w:numId w:val="4"/>
        </w:numPr>
        <w:pBdr>
          <w:top w:val="nil"/>
          <w:left w:val="nil"/>
          <w:bottom w:val="nil"/>
          <w:right w:val="nil"/>
          <w:between w:val="nil"/>
        </w:pBdr>
        <w:spacing w:line="480" w:lineRule="auto"/>
        <w:rPr>
          <w:ins w:id="428" w:author="Laura H Spencer" w:date="2019-09-28T21:51:00Z"/>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Cox, J.C., 1889. Report Of The Commissioners Of Fisheries For The Year Ending 31st December 1889. In Commissioners Of Fisheries 1890. Charles Potter Govt. Pr., Sydney, Nsw, Pp. 30.</w:t>
      </w:r>
    </w:p>
    <w:p w14:paraId="7730022C" w14:textId="434E0F83" w:rsidR="006B66E4" w:rsidRDefault="006B66E4" w:rsidP="00F22141">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lang w:val="en-US"/>
        </w:rPr>
      </w:pPr>
      <w:ins w:id="429" w:author="Laura H Spencer" w:date="2019-09-28T21:51:00Z">
        <w:r w:rsidRPr="006B66E4">
          <w:rPr>
            <w:rFonts w:ascii="Times New Roman" w:eastAsia="Times New Roman" w:hAnsi="Times New Roman" w:cs="Times New Roman"/>
            <w:color w:val="000000"/>
            <w:sz w:val="24"/>
            <w:szCs w:val="24"/>
            <w:lang w:val="en-US"/>
          </w:rPr>
          <w:t xml:space="preserve">Crooks, J. A. 2005. Lag times and exotic species: The ecology and management of biological invasions in slow-motion1. </w:t>
        </w:r>
        <w:r w:rsidRPr="006B66E4">
          <w:rPr>
            <w:rFonts w:ascii="Times New Roman" w:eastAsia="Times New Roman" w:hAnsi="Times New Roman" w:cs="Times New Roman"/>
            <w:i/>
            <w:iCs/>
            <w:color w:val="000000"/>
            <w:sz w:val="24"/>
            <w:szCs w:val="24"/>
            <w:lang w:val="en-US"/>
          </w:rPr>
          <w:t>Écoscience</w:t>
        </w:r>
        <w:r w:rsidRPr="006B66E4">
          <w:rPr>
            <w:rFonts w:ascii="Times New Roman" w:eastAsia="Times New Roman" w:hAnsi="Times New Roman" w:cs="Times New Roman"/>
            <w:color w:val="000000"/>
            <w:sz w:val="24"/>
            <w:szCs w:val="24"/>
            <w:lang w:val="en-US"/>
          </w:rPr>
          <w:t xml:space="preserve">, </w:t>
        </w:r>
        <w:r w:rsidRPr="00F22141">
          <w:rPr>
            <w:rFonts w:ascii="Times New Roman" w:eastAsia="Times New Roman" w:hAnsi="Times New Roman" w:cs="Times New Roman"/>
            <w:iCs/>
            <w:color w:val="000000"/>
            <w:sz w:val="24"/>
            <w:szCs w:val="24"/>
            <w:lang w:val="en-US"/>
          </w:rPr>
          <w:t>12</w:t>
        </w:r>
        <w:r w:rsidRPr="006B66E4">
          <w:rPr>
            <w:rFonts w:ascii="Times New Roman" w:eastAsia="Times New Roman" w:hAnsi="Times New Roman" w:cs="Times New Roman"/>
            <w:color w:val="000000"/>
            <w:sz w:val="24"/>
            <w:szCs w:val="24"/>
            <w:lang w:val="en-US"/>
          </w:rPr>
          <w:t>(3), 316–329.</w:t>
        </w:r>
      </w:ins>
    </w:p>
    <w:p w14:paraId="24B5FF24" w14:textId="66DB4E6E" w:rsidR="004C1B7A" w:rsidRPr="004C1B7A" w:rsidRDefault="004C1B7A" w:rsidP="004C1B7A">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lang w:val="en-US"/>
        </w:rPr>
      </w:pPr>
      <w:r w:rsidRPr="004C1B7A">
        <w:rPr>
          <w:rFonts w:ascii="Times New Roman" w:eastAsia="Times New Roman" w:hAnsi="Times New Roman" w:cs="Times New Roman"/>
          <w:color w:val="000000"/>
          <w:sz w:val="24"/>
          <w:szCs w:val="24"/>
          <w:lang w:val="en-US"/>
        </w:rPr>
        <w:t xml:space="preserve">Culver, C. S., &amp; Kuris, A. M. 2000. The Apparent Eradication of a Locally Established Introduced Marine Pest. </w:t>
      </w:r>
      <w:r w:rsidRPr="004C1B7A">
        <w:rPr>
          <w:rFonts w:ascii="Times New Roman" w:eastAsia="Times New Roman" w:hAnsi="Times New Roman" w:cs="Times New Roman"/>
          <w:i/>
          <w:iCs/>
          <w:color w:val="000000"/>
          <w:sz w:val="24"/>
          <w:szCs w:val="24"/>
          <w:lang w:val="en-US"/>
        </w:rPr>
        <w:t>Biological Invasions</w:t>
      </w:r>
      <w:r w:rsidRPr="004C1B7A">
        <w:rPr>
          <w:rFonts w:ascii="Times New Roman" w:eastAsia="Times New Roman" w:hAnsi="Times New Roman" w:cs="Times New Roman"/>
          <w:color w:val="000000"/>
          <w:sz w:val="24"/>
          <w:szCs w:val="24"/>
          <w:lang w:val="en-US"/>
        </w:rPr>
        <w:t xml:space="preserve">, </w:t>
      </w:r>
      <w:r w:rsidRPr="004C1B7A">
        <w:rPr>
          <w:rFonts w:ascii="Times New Roman" w:eastAsia="Times New Roman" w:hAnsi="Times New Roman" w:cs="Times New Roman"/>
          <w:iCs/>
          <w:color w:val="000000"/>
          <w:sz w:val="24"/>
          <w:szCs w:val="24"/>
          <w:lang w:val="en-US"/>
        </w:rPr>
        <w:t>2</w:t>
      </w:r>
      <w:r w:rsidRPr="004C1B7A">
        <w:rPr>
          <w:rFonts w:ascii="Times New Roman" w:eastAsia="Times New Roman" w:hAnsi="Times New Roman" w:cs="Times New Roman"/>
          <w:color w:val="000000"/>
          <w:sz w:val="24"/>
          <w:szCs w:val="24"/>
          <w:lang w:val="en-US"/>
        </w:rPr>
        <w:t>(3), 245–253.</w:t>
      </w:r>
    </w:p>
    <w:p w14:paraId="2A6DC0B6" w14:textId="021BDA68" w:rsidR="00235BE6" w:rsidRDefault="002133F0">
      <w:pPr>
        <w:numPr>
          <w:ilvl w:val="0"/>
          <w:numId w:val="4"/>
        </w:numPr>
        <w:pBdr>
          <w:top w:val="nil"/>
          <w:left w:val="nil"/>
          <w:bottom w:val="nil"/>
          <w:right w:val="nil"/>
          <w:between w:val="nil"/>
        </w:pBdr>
        <w:spacing w:line="480" w:lineRule="auto"/>
        <w:rPr>
          <w:ins w:id="430" w:author="Laura H Spencer" w:date="2019-09-29T10:30:00Z"/>
          <w:rFonts w:ascii="Times New Roman" w:eastAsia="Times New Roman" w:hAnsi="Times New Roman" w:cs="Times New Roman"/>
          <w:color w:val="000000"/>
          <w:sz w:val="24"/>
          <w:szCs w:val="24"/>
        </w:rPr>
      </w:pPr>
      <w:hyperlink r:id="rId106">
        <w:r w:rsidR="008B0DD7">
          <w:rPr>
            <w:rFonts w:ascii="Times New Roman" w:eastAsia="Times New Roman" w:hAnsi="Times New Roman" w:cs="Times New Roman"/>
            <w:color w:val="000000"/>
            <w:sz w:val="24"/>
            <w:szCs w:val="24"/>
          </w:rPr>
          <w:t xml:space="preserve">David, A. A., C. A. Matthee, &amp; C. A. Simon. 2014. Poecilogony in </w:t>
        </w:r>
      </w:hyperlink>
      <w:hyperlink r:id="rId107">
        <w:r w:rsidR="008B0DD7">
          <w:rPr>
            <w:rFonts w:ascii="Times New Roman" w:eastAsia="Times New Roman" w:hAnsi="Times New Roman" w:cs="Times New Roman"/>
            <w:i/>
            <w:color w:val="000000"/>
            <w:sz w:val="24"/>
            <w:szCs w:val="24"/>
          </w:rPr>
          <w:t>Polydora hoplura</w:t>
        </w:r>
      </w:hyperlink>
      <w:hyperlink r:id="rId108">
        <w:r w:rsidR="008B0DD7">
          <w:rPr>
            <w:rFonts w:ascii="Times New Roman" w:eastAsia="Times New Roman" w:hAnsi="Times New Roman" w:cs="Times New Roman"/>
            <w:color w:val="000000"/>
            <w:sz w:val="24"/>
            <w:szCs w:val="24"/>
          </w:rPr>
          <w:t xml:space="preserve"> (Polychaeta: Spionidae) from commercially important molluscs in South Africa. Mar. Biol. 161: 887–898.</w:t>
        </w:r>
      </w:hyperlink>
    </w:p>
    <w:p w14:paraId="0196859A" w14:textId="4BC7F9F3" w:rsidR="00055D5F" w:rsidRPr="00F22141" w:rsidRDefault="000A7538" w:rsidP="00F22141">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lang w:val="en-US"/>
        </w:rPr>
      </w:pPr>
      <w:ins w:id="431" w:author="Laura H Spencer" w:date="2019-09-29T10:31:00Z">
        <w:r w:rsidRPr="000A7538">
          <w:rPr>
            <w:rFonts w:ascii="Times New Roman" w:eastAsia="Times New Roman" w:hAnsi="Times New Roman" w:cs="Times New Roman"/>
            <w:color w:val="000000"/>
            <w:sz w:val="24"/>
            <w:szCs w:val="24"/>
            <w:lang w:val="en-US"/>
          </w:rPr>
          <w:t xml:space="preserve">Diggles, B. K. 2013. Historical epidemiology indicates water quality decline drives loss of oyster (Saccostrea glomerata) reefs in Moreton Bay, Australia. </w:t>
        </w:r>
        <w:r w:rsidRPr="000A7538">
          <w:rPr>
            <w:rFonts w:ascii="Times New Roman" w:eastAsia="Times New Roman" w:hAnsi="Times New Roman" w:cs="Times New Roman"/>
            <w:i/>
            <w:iCs/>
            <w:color w:val="000000"/>
            <w:sz w:val="24"/>
            <w:szCs w:val="24"/>
            <w:lang w:val="en-US"/>
          </w:rPr>
          <w:t>New Zealand Journal of Marine and Freshwater Research</w:t>
        </w:r>
        <w:r w:rsidRPr="000A7538">
          <w:rPr>
            <w:rFonts w:ascii="Times New Roman" w:eastAsia="Times New Roman" w:hAnsi="Times New Roman" w:cs="Times New Roman"/>
            <w:color w:val="000000"/>
            <w:sz w:val="24"/>
            <w:szCs w:val="24"/>
            <w:lang w:val="en-US"/>
          </w:rPr>
          <w:t xml:space="preserve">, </w:t>
        </w:r>
        <w:r w:rsidRPr="00F22141">
          <w:rPr>
            <w:rFonts w:ascii="Times New Roman" w:eastAsia="Times New Roman" w:hAnsi="Times New Roman" w:cs="Times New Roman"/>
            <w:iCs/>
            <w:color w:val="000000"/>
            <w:sz w:val="24"/>
            <w:szCs w:val="24"/>
            <w:lang w:val="en-US"/>
          </w:rPr>
          <w:t>47</w:t>
        </w:r>
        <w:r w:rsidRPr="000A7538">
          <w:rPr>
            <w:rFonts w:ascii="Times New Roman" w:eastAsia="Times New Roman" w:hAnsi="Times New Roman" w:cs="Times New Roman"/>
            <w:color w:val="000000"/>
            <w:sz w:val="24"/>
            <w:szCs w:val="24"/>
            <w:lang w:val="en-US"/>
          </w:rPr>
          <w:t>(4), 561–581.</w:t>
        </w:r>
      </w:ins>
    </w:p>
    <w:p w14:paraId="4F86CD73" w14:textId="77777777" w:rsidR="00235BE6" w:rsidRDefault="002133F0" w:rsidP="00F22141">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09">
        <w:r w:rsidR="008B0DD7">
          <w:rPr>
            <w:rFonts w:ascii="Times New Roman" w:eastAsia="Times New Roman" w:hAnsi="Times New Roman" w:cs="Times New Roman"/>
            <w:color w:val="000000"/>
            <w:sz w:val="24"/>
            <w:szCs w:val="24"/>
          </w:rPr>
          <w:t xml:space="preserve">Dunphy, B. J., R. M. G. Wells, &amp; A. G. Jeffs. 2005. Polydorid infestation in the flat oyster, </w:t>
        </w:r>
      </w:hyperlink>
      <w:hyperlink r:id="rId110">
        <w:r w:rsidR="008B0DD7">
          <w:rPr>
            <w:rFonts w:ascii="Times New Roman" w:eastAsia="Times New Roman" w:hAnsi="Times New Roman" w:cs="Times New Roman"/>
            <w:i/>
            <w:color w:val="000000"/>
            <w:sz w:val="24"/>
            <w:szCs w:val="24"/>
          </w:rPr>
          <w:t>Tiostrea chilensis</w:t>
        </w:r>
      </w:hyperlink>
      <w:hyperlink r:id="rId111">
        <w:r w:rsidR="008B0DD7">
          <w:rPr>
            <w:rFonts w:ascii="Times New Roman" w:eastAsia="Times New Roman" w:hAnsi="Times New Roman" w:cs="Times New Roman"/>
            <w:color w:val="000000"/>
            <w:sz w:val="24"/>
            <w:szCs w:val="24"/>
          </w:rPr>
          <w:t>: hyposaline treatment for an aquaculture candidate. Aquac. Int. 13: 351–358.</w:t>
        </w:r>
      </w:hyperlink>
    </w:p>
    <w:p w14:paraId="01848BA0" w14:textId="77777777" w:rsidR="00235BE6" w:rsidRDefault="008B0DD7" w:rsidP="00F22141">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Edgar, Graham J. 2001. </w:t>
      </w:r>
      <w:r>
        <w:rPr>
          <w:rFonts w:ascii="Times New Roman" w:eastAsia="Times New Roman" w:hAnsi="Times New Roman" w:cs="Times New Roman"/>
          <w:i/>
          <w:color w:val="000000"/>
          <w:sz w:val="24"/>
          <w:szCs w:val="24"/>
        </w:rPr>
        <w:t>Australian Marine Habitats In Temperate Waters</w:t>
      </w:r>
      <w:r>
        <w:rPr>
          <w:rFonts w:ascii="Times New Roman" w:eastAsia="Times New Roman" w:hAnsi="Times New Roman" w:cs="Times New Roman"/>
          <w:color w:val="000000"/>
          <w:sz w:val="24"/>
          <w:szCs w:val="24"/>
        </w:rPr>
        <w:t>. Reed New Holland.</w:t>
      </w:r>
    </w:p>
    <w:p w14:paraId="54ED1A3E" w14:textId="77777777" w:rsidR="00235BE6" w:rsidRDefault="002133F0" w:rsidP="00F22141">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12">
        <w:r w:rsidR="008B0DD7">
          <w:rPr>
            <w:rFonts w:ascii="Times New Roman" w:eastAsia="Times New Roman" w:hAnsi="Times New Roman" w:cs="Times New Roman"/>
            <w:color w:val="000000"/>
            <w:sz w:val="24"/>
            <w:szCs w:val="24"/>
          </w:rPr>
          <w:t>Eldredge, L. G. 1994. Perspectives in aquatic exotic species management in the Pacific Islands. Pacific Science Association, South Pacific Commission 1.</w:t>
        </w:r>
      </w:hyperlink>
    </w:p>
    <w:p w14:paraId="2714A14E" w14:textId="64B8540D" w:rsidR="00235BE6" w:rsidRDefault="002133F0">
      <w:pPr>
        <w:numPr>
          <w:ilvl w:val="0"/>
          <w:numId w:val="4"/>
        </w:numPr>
        <w:pBdr>
          <w:top w:val="nil"/>
          <w:left w:val="nil"/>
          <w:bottom w:val="nil"/>
          <w:right w:val="nil"/>
          <w:between w:val="nil"/>
        </w:pBdr>
        <w:spacing w:line="480" w:lineRule="auto"/>
        <w:rPr>
          <w:ins w:id="432" w:author="Laura H Spencer" w:date="2019-09-28T20:30:00Z"/>
          <w:rFonts w:ascii="Times New Roman" w:eastAsia="Times New Roman" w:hAnsi="Times New Roman" w:cs="Times New Roman"/>
          <w:color w:val="000000"/>
          <w:sz w:val="24"/>
          <w:szCs w:val="24"/>
        </w:rPr>
      </w:pPr>
      <w:hyperlink r:id="rId113">
        <w:r w:rsidR="008B0DD7">
          <w:rPr>
            <w:rFonts w:ascii="Times New Roman" w:eastAsia="Times New Roman" w:hAnsi="Times New Roman" w:cs="Times New Roman"/>
            <w:color w:val="000000"/>
            <w:sz w:val="24"/>
            <w:szCs w:val="24"/>
          </w:rPr>
          <w:t>Elston, R. A., C. A. Farley, &amp; M. L. Kent. 1986. Occurrence and significance of bonamiasis in European flat oysters</w:t>
        </w:r>
      </w:hyperlink>
      <w:hyperlink r:id="rId114">
        <w:r w:rsidR="008B0DD7">
          <w:rPr>
            <w:rFonts w:ascii="Times New Roman" w:eastAsia="Times New Roman" w:hAnsi="Times New Roman" w:cs="Times New Roman"/>
            <w:i/>
            <w:color w:val="000000"/>
            <w:sz w:val="24"/>
            <w:szCs w:val="24"/>
          </w:rPr>
          <w:t xml:space="preserve"> Ostrea edulis </w:t>
        </w:r>
      </w:hyperlink>
      <w:hyperlink r:id="rId115">
        <w:r w:rsidR="008B0DD7">
          <w:rPr>
            <w:rFonts w:ascii="Times New Roman" w:eastAsia="Times New Roman" w:hAnsi="Times New Roman" w:cs="Times New Roman"/>
            <w:color w:val="000000"/>
            <w:sz w:val="24"/>
            <w:szCs w:val="24"/>
          </w:rPr>
          <w:t>in North America. Diseases of Aquatic Organisms 2: 49–54.</w:t>
        </w:r>
      </w:hyperlink>
    </w:p>
    <w:p w14:paraId="0E7D6578" w14:textId="07BE11D9" w:rsidR="004309AD" w:rsidRDefault="004309AD" w:rsidP="00F22141">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ins w:id="433" w:author="Laura H Spencer" w:date="2019-09-28T20:31:00Z">
        <w:r w:rsidRPr="004309AD">
          <w:rPr>
            <w:rFonts w:ascii="Times New Roman" w:eastAsia="Times New Roman" w:hAnsi="Times New Roman" w:cs="Times New Roman"/>
            <w:color w:val="000000"/>
            <w:sz w:val="24"/>
            <w:szCs w:val="24"/>
          </w:rPr>
          <w:t>Ferner, M. C., &amp; Jumars, P. A. 1999. Responses of deposit-feeding spionid polychaetes to dissolved chemical cues. Journal of Experimental Marine Biology and Ecology, 236(1), 89–106.</w:t>
        </w:r>
      </w:ins>
    </w:p>
    <w:p w14:paraId="5D7CF80A" w14:textId="77777777" w:rsidR="00235BE6" w:rsidRDefault="002133F0" w:rsidP="00F22141">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16">
        <w:r w:rsidR="008B0DD7">
          <w:rPr>
            <w:rFonts w:ascii="Times New Roman" w:eastAsia="Times New Roman" w:hAnsi="Times New Roman" w:cs="Times New Roman"/>
            <w:color w:val="000000"/>
            <w:sz w:val="24"/>
            <w:szCs w:val="24"/>
          </w:rPr>
          <w:t xml:space="preserve">Gallo-García, M. C., M. G. Ulloa-Gómez, &amp; D. E. Godínez-Siordia. 2004. Evaluation of two treatments in polychaete worm intensity associated with </w:t>
        </w:r>
      </w:hyperlink>
      <w:hyperlink r:id="rId117">
        <w:r w:rsidR="008B0DD7">
          <w:rPr>
            <w:rFonts w:ascii="Times New Roman" w:eastAsia="Times New Roman" w:hAnsi="Times New Roman" w:cs="Times New Roman"/>
            <w:i/>
            <w:color w:val="000000"/>
            <w:sz w:val="24"/>
            <w:szCs w:val="24"/>
          </w:rPr>
          <w:t>Crassostrea gigas</w:t>
        </w:r>
      </w:hyperlink>
      <w:hyperlink r:id="rId118">
        <w:r w:rsidR="008B0DD7">
          <w:rPr>
            <w:rFonts w:ascii="Times New Roman" w:eastAsia="Times New Roman" w:hAnsi="Times New Roman" w:cs="Times New Roman"/>
            <w:color w:val="000000"/>
            <w:sz w:val="24"/>
            <w:szCs w:val="24"/>
          </w:rPr>
          <w:t xml:space="preserve"> (Thunberg, 1873) oyster valves. Cienc. Mar. 30: 455–464.</w:t>
        </w:r>
      </w:hyperlink>
    </w:p>
    <w:p w14:paraId="1E447525" w14:textId="77777777" w:rsidR="00235BE6" w:rsidRDefault="002133F0" w:rsidP="00F22141">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19">
        <w:r w:rsidR="008B0DD7">
          <w:rPr>
            <w:rFonts w:ascii="Times New Roman" w:eastAsia="Times New Roman" w:hAnsi="Times New Roman" w:cs="Times New Roman"/>
            <w:color w:val="000000"/>
            <w:sz w:val="24"/>
            <w:szCs w:val="24"/>
          </w:rPr>
          <w:t>Gamble, C. R. 2016. An Evaluation of the Floating Cage System for Eastern Oyster (</w:t>
        </w:r>
      </w:hyperlink>
      <w:hyperlink r:id="rId120">
        <w:r w:rsidR="008B0DD7">
          <w:rPr>
            <w:rFonts w:ascii="Times New Roman" w:eastAsia="Times New Roman" w:hAnsi="Times New Roman" w:cs="Times New Roman"/>
            <w:i/>
            <w:color w:val="000000"/>
            <w:sz w:val="24"/>
            <w:szCs w:val="24"/>
          </w:rPr>
          <w:t>Crassostrea virginica</w:t>
        </w:r>
      </w:hyperlink>
      <w:hyperlink r:id="rId121">
        <w:r w:rsidR="008B0DD7">
          <w:rPr>
            <w:rFonts w:ascii="Times New Roman" w:eastAsia="Times New Roman" w:hAnsi="Times New Roman" w:cs="Times New Roman"/>
            <w:color w:val="000000"/>
            <w:sz w:val="24"/>
            <w:szCs w:val="24"/>
          </w:rPr>
          <w:t>) Aquaculture Production in the North-Central Gulf of Mexico. Master of Resource Management. University of Akureyri.</w:t>
        </w:r>
      </w:hyperlink>
    </w:p>
    <w:p w14:paraId="434EDA4B" w14:textId="5F420CA8" w:rsidR="00235BE6" w:rsidRDefault="002133F0">
      <w:pPr>
        <w:numPr>
          <w:ilvl w:val="0"/>
          <w:numId w:val="4"/>
        </w:numPr>
        <w:pBdr>
          <w:top w:val="nil"/>
          <w:left w:val="nil"/>
          <w:bottom w:val="nil"/>
          <w:right w:val="nil"/>
          <w:between w:val="nil"/>
        </w:pBdr>
        <w:spacing w:line="480" w:lineRule="auto"/>
        <w:rPr>
          <w:ins w:id="434" w:author="Laura H Spencer" w:date="2019-09-28T14:27:00Z"/>
          <w:rFonts w:ascii="Times New Roman" w:eastAsia="Times New Roman" w:hAnsi="Times New Roman" w:cs="Times New Roman"/>
          <w:color w:val="000000"/>
          <w:sz w:val="24"/>
          <w:szCs w:val="24"/>
        </w:rPr>
      </w:pPr>
      <w:hyperlink r:id="rId122">
        <w:r w:rsidR="008B0DD7">
          <w:rPr>
            <w:rFonts w:ascii="Times New Roman" w:eastAsia="Times New Roman" w:hAnsi="Times New Roman" w:cs="Times New Roman"/>
            <w:color w:val="000000"/>
            <w:sz w:val="24"/>
            <w:szCs w:val="24"/>
          </w:rPr>
          <w:t xml:space="preserve">Government of Canada, F., &amp; O. S. Services. 2017. Investigating </w:t>
        </w:r>
      </w:hyperlink>
      <w:hyperlink r:id="rId123">
        <w:r w:rsidR="008B0DD7">
          <w:rPr>
            <w:rFonts w:ascii="Times New Roman" w:eastAsia="Times New Roman" w:hAnsi="Times New Roman" w:cs="Times New Roman"/>
            <w:i/>
            <w:color w:val="000000"/>
            <w:sz w:val="24"/>
            <w:szCs w:val="24"/>
          </w:rPr>
          <w:t>Polydora</w:t>
        </w:r>
      </w:hyperlink>
      <w:hyperlink r:id="rId124">
        <w:r w:rsidR="008B0DD7">
          <w:rPr>
            <w:rFonts w:ascii="Times New Roman" w:eastAsia="Times New Roman" w:hAnsi="Times New Roman" w:cs="Times New Roman"/>
            <w:color w:val="000000"/>
            <w:sz w:val="24"/>
            <w:szCs w:val="24"/>
          </w:rPr>
          <w:t xml:space="preserve"> outbreak in New Brunswick off-bottom cultured oysters.</w:t>
        </w:r>
      </w:hyperlink>
    </w:p>
    <w:p w14:paraId="03EC730F" w14:textId="68F156B2" w:rsidR="00F07167" w:rsidRPr="00F22141" w:rsidRDefault="00F07167" w:rsidP="00F22141">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lang w:val="en-US"/>
        </w:rPr>
      </w:pPr>
      <w:ins w:id="435" w:author="Laura H Spencer" w:date="2019-09-28T14:27:00Z">
        <w:r w:rsidRPr="00F07167">
          <w:rPr>
            <w:rFonts w:ascii="Times New Roman" w:eastAsia="Times New Roman" w:hAnsi="Times New Roman" w:cs="Times New Roman"/>
            <w:color w:val="000000"/>
            <w:sz w:val="24"/>
            <w:szCs w:val="24"/>
            <w:lang w:val="en-US"/>
          </w:rPr>
          <w:t xml:space="preserve">Gentemann, C. L., Fewings, M. R., &amp; García-Reyes, M. 2017. Satellite sea surface temperatures along the West Coast of the United States during the 2014-2016 northeast Pacific marine heat wave: Coastal SSTs During “the Blob.” </w:t>
        </w:r>
        <w:r w:rsidRPr="00F22141">
          <w:rPr>
            <w:rFonts w:ascii="Times New Roman" w:eastAsia="Times New Roman" w:hAnsi="Times New Roman" w:cs="Times New Roman"/>
            <w:iCs/>
            <w:color w:val="000000"/>
            <w:sz w:val="24"/>
            <w:szCs w:val="24"/>
            <w:lang w:val="en-US"/>
          </w:rPr>
          <w:t>Geophysical Research Letters</w:t>
        </w:r>
        <w:r w:rsidRPr="00E33333">
          <w:rPr>
            <w:rFonts w:ascii="Times New Roman" w:eastAsia="Times New Roman" w:hAnsi="Times New Roman" w:cs="Times New Roman"/>
            <w:color w:val="000000"/>
            <w:sz w:val="24"/>
            <w:szCs w:val="24"/>
            <w:lang w:val="en-US"/>
          </w:rPr>
          <w:t>,</w:t>
        </w:r>
        <w:r w:rsidRPr="00F07167">
          <w:rPr>
            <w:rFonts w:ascii="Times New Roman" w:eastAsia="Times New Roman" w:hAnsi="Times New Roman" w:cs="Times New Roman"/>
            <w:color w:val="000000"/>
            <w:sz w:val="24"/>
            <w:szCs w:val="24"/>
            <w:lang w:val="en-US"/>
          </w:rPr>
          <w:t xml:space="preserve"> </w:t>
        </w:r>
        <w:r w:rsidRPr="00F22141">
          <w:rPr>
            <w:rFonts w:ascii="Times New Roman" w:eastAsia="Times New Roman" w:hAnsi="Times New Roman" w:cs="Times New Roman"/>
            <w:iCs/>
            <w:color w:val="000000"/>
            <w:sz w:val="24"/>
            <w:szCs w:val="24"/>
            <w:lang w:val="en-US"/>
          </w:rPr>
          <w:t>44</w:t>
        </w:r>
        <w:r w:rsidRPr="00F07167">
          <w:rPr>
            <w:rFonts w:ascii="Times New Roman" w:eastAsia="Times New Roman" w:hAnsi="Times New Roman" w:cs="Times New Roman"/>
            <w:color w:val="000000"/>
            <w:sz w:val="24"/>
            <w:szCs w:val="24"/>
            <w:lang w:val="en-US"/>
          </w:rPr>
          <w:t>(1), 312–319.</w:t>
        </w:r>
      </w:ins>
    </w:p>
    <w:p w14:paraId="43193E85" w14:textId="77777777" w:rsidR="00235BE6" w:rsidRDefault="008B0DD7" w:rsidP="00F22141">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Grant, J.D., 1889. “Report On Georges River Fisheries, Appendix A:5–15.” </w:t>
      </w:r>
      <w:r>
        <w:rPr>
          <w:rFonts w:ascii="Times New Roman" w:eastAsia="Times New Roman" w:hAnsi="Times New Roman" w:cs="Times New Roman"/>
          <w:i/>
          <w:color w:val="000000"/>
          <w:sz w:val="24"/>
          <w:szCs w:val="24"/>
        </w:rPr>
        <w:t>Commissioners Of Fisheries 1889: Report Of The Commissioners Of Fisheries For The Year Ending 31st December 1888.</w:t>
      </w:r>
      <w:r>
        <w:rPr>
          <w:rFonts w:ascii="Times New Roman" w:eastAsia="Times New Roman" w:hAnsi="Times New Roman" w:cs="Times New Roman"/>
          <w:color w:val="000000"/>
          <w:sz w:val="24"/>
          <w:szCs w:val="24"/>
        </w:rPr>
        <w:t xml:space="preserve"> Charles Potter Govt. Pr., Sydney, Nsw, Pp. 30.</w:t>
      </w:r>
    </w:p>
    <w:p w14:paraId="3A8054E6" w14:textId="77777777" w:rsidR="00235BE6" w:rsidRDefault="002133F0" w:rsidP="00F22141">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25">
        <w:r w:rsidR="008B0DD7">
          <w:rPr>
            <w:rFonts w:ascii="Times New Roman" w:eastAsia="Times New Roman" w:hAnsi="Times New Roman" w:cs="Times New Roman"/>
            <w:color w:val="000000"/>
            <w:sz w:val="24"/>
            <w:szCs w:val="24"/>
          </w:rPr>
          <w:t xml:space="preserve">Haigler, S. A. 1969. Boring mechanism of </w:t>
        </w:r>
      </w:hyperlink>
      <w:hyperlink r:id="rId126">
        <w:r w:rsidR="008B0DD7">
          <w:rPr>
            <w:rFonts w:ascii="Times New Roman" w:eastAsia="Times New Roman" w:hAnsi="Times New Roman" w:cs="Times New Roman"/>
            <w:i/>
            <w:color w:val="000000"/>
            <w:sz w:val="24"/>
            <w:szCs w:val="24"/>
          </w:rPr>
          <w:t>Polydora websteri</w:t>
        </w:r>
      </w:hyperlink>
      <w:hyperlink r:id="rId127">
        <w:r w:rsidR="008B0DD7">
          <w:rPr>
            <w:rFonts w:ascii="Times New Roman" w:eastAsia="Times New Roman" w:hAnsi="Times New Roman" w:cs="Times New Roman"/>
            <w:color w:val="000000"/>
            <w:sz w:val="24"/>
            <w:szCs w:val="24"/>
          </w:rPr>
          <w:t xml:space="preserve"> inhabiting </w:t>
        </w:r>
      </w:hyperlink>
      <w:hyperlink r:id="rId128">
        <w:r w:rsidR="008B0DD7">
          <w:rPr>
            <w:rFonts w:ascii="Times New Roman" w:eastAsia="Times New Roman" w:hAnsi="Times New Roman" w:cs="Times New Roman"/>
            <w:i/>
            <w:color w:val="000000"/>
            <w:sz w:val="24"/>
            <w:szCs w:val="24"/>
          </w:rPr>
          <w:t>Crassostrea virginica</w:t>
        </w:r>
      </w:hyperlink>
      <w:hyperlink r:id="rId129">
        <w:r w:rsidR="008B0DD7">
          <w:rPr>
            <w:rFonts w:ascii="Times New Roman" w:eastAsia="Times New Roman" w:hAnsi="Times New Roman" w:cs="Times New Roman"/>
            <w:color w:val="000000"/>
            <w:sz w:val="24"/>
            <w:szCs w:val="24"/>
          </w:rPr>
          <w:t>. Am. Zool. 9: 821–828.</w:t>
        </w:r>
      </w:hyperlink>
    </w:p>
    <w:p w14:paraId="6845DA90" w14:textId="77777777" w:rsidR="00235BE6" w:rsidRDefault="002133F0" w:rsidP="00F22141">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30">
        <w:r w:rsidR="008B0DD7">
          <w:rPr>
            <w:rFonts w:ascii="Times New Roman" w:eastAsia="Times New Roman" w:hAnsi="Times New Roman" w:cs="Times New Roman"/>
            <w:color w:val="000000"/>
            <w:sz w:val="24"/>
            <w:szCs w:val="24"/>
          </w:rPr>
          <w:t xml:space="preserve">Handley a, S. J., &amp; P. R. Bergquist b. 1997. Spionid polychaete infestations of intertidal pacific oysters </w:t>
        </w:r>
      </w:hyperlink>
      <w:hyperlink r:id="rId131">
        <w:r w:rsidR="008B0DD7">
          <w:rPr>
            <w:rFonts w:ascii="Times New Roman" w:eastAsia="Times New Roman" w:hAnsi="Times New Roman" w:cs="Times New Roman"/>
            <w:i/>
            <w:color w:val="000000"/>
            <w:sz w:val="24"/>
            <w:szCs w:val="24"/>
          </w:rPr>
          <w:t>Crassostrea giga</w:t>
        </w:r>
      </w:hyperlink>
      <w:hyperlink r:id="rId132">
        <w:r w:rsidR="008B0DD7">
          <w:rPr>
            <w:rFonts w:ascii="Times New Roman" w:eastAsia="Times New Roman" w:hAnsi="Times New Roman" w:cs="Times New Roman"/>
            <w:color w:val="000000"/>
            <w:sz w:val="24"/>
            <w:szCs w:val="24"/>
          </w:rPr>
          <w:t>s Thunberg) Mahurangi Harbour, northern New Zealand. Aquaculture 153: 191–205.</w:t>
        </w:r>
      </w:hyperlink>
    </w:p>
    <w:p w14:paraId="5ADEAC70" w14:textId="77777777" w:rsidR="00235BE6" w:rsidRDefault="002133F0" w:rsidP="00F22141">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33">
        <w:r w:rsidR="008B0DD7">
          <w:rPr>
            <w:rFonts w:ascii="Times New Roman" w:eastAsia="Times New Roman" w:hAnsi="Times New Roman" w:cs="Times New Roman"/>
            <w:color w:val="000000"/>
            <w:sz w:val="24"/>
            <w:szCs w:val="24"/>
          </w:rPr>
          <w:t>Handlinger, J. H., M. Lleonart, &amp; M. D. Powell. 2004. Development of an integrated management program for the control of spionid mudworms in cultured abalone.</w:t>
        </w:r>
      </w:hyperlink>
    </w:p>
    <w:p w14:paraId="2B8A34A2" w14:textId="35E9BDE6" w:rsidR="00235BE6" w:rsidRDefault="002133F0">
      <w:pPr>
        <w:numPr>
          <w:ilvl w:val="0"/>
          <w:numId w:val="4"/>
        </w:numPr>
        <w:pBdr>
          <w:top w:val="nil"/>
          <w:left w:val="nil"/>
          <w:bottom w:val="nil"/>
          <w:right w:val="nil"/>
          <w:between w:val="nil"/>
        </w:pBdr>
        <w:spacing w:line="480" w:lineRule="auto"/>
        <w:rPr>
          <w:ins w:id="436" w:author="Laura H Spencer" w:date="2019-09-28T18:50:00Z"/>
          <w:rFonts w:ascii="Times New Roman" w:eastAsia="Times New Roman" w:hAnsi="Times New Roman" w:cs="Times New Roman"/>
          <w:color w:val="000000"/>
          <w:sz w:val="24"/>
          <w:szCs w:val="24"/>
        </w:rPr>
      </w:pPr>
      <w:hyperlink r:id="rId134">
        <w:r w:rsidR="008B0DD7">
          <w:rPr>
            <w:rFonts w:ascii="Times New Roman" w:eastAsia="Times New Roman" w:hAnsi="Times New Roman" w:cs="Times New Roman"/>
            <w:color w:val="000000"/>
            <w:sz w:val="24"/>
            <w:szCs w:val="24"/>
          </w:rPr>
          <w:t xml:space="preserve">Hansen, B. W., H. H. Jakobsen, A. Andersen, R. Almeda, T. M. Pedersen, A. M. Christensen, &amp; B. Nilsson. 2010. Swimming behavior and prey retention of the polychaete larvae </w:t>
        </w:r>
      </w:hyperlink>
      <w:hyperlink r:id="rId135">
        <w:r w:rsidR="008B0DD7">
          <w:rPr>
            <w:rFonts w:ascii="Times New Roman" w:eastAsia="Times New Roman" w:hAnsi="Times New Roman" w:cs="Times New Roman"/>
            <w:i/>
            <w:color w:val="000000"/>
            <w:sz w:val="24"/>
            <w:szCs w:val="24"/>
          </w:rPr>
          <w:t>Polydora ciliata</w:t>
        </w:r>
      </w:hyperlink>
      <w:hyperlink r:id="rId136">
        <w:r w:rsidR="008B0DD7">
          <w:rPr>
            <w:rFonts w:ascii="Times New Roman" w:eastAsia="Times New Roman" w:hAnsi="Times New Roman" w:cs="Times New Roman"/>
            <w:color w:val="000000"/>
            <w:sz w:val="24"/>
            <w:szCs w:val="24"/>
          </w:rPr>
          <w:t xml:space="preserve"> (Johnston). J. Exp. Biol. 213: 3237–3246.</w:t>
        </w:r>
      </w:hyperlink>
    </w:p>
    <w:p w14:paraId="6326EF4D" w14:textId="309B0E92" w:rsidR="00744046" w:rsidRPr="00E33333" w:rsidRDefault="00744046" w:rsidP="00F22141">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ins w:id="437" w:author="Laura H Spencer" w:date="2019-09-28T18:50:00Z">
        <w:r w:rsidRPr="00744046">
          <w:rPr>
            <w:rFonts w:ascii="Times New Roman" w:eastAsia="Times New Roman" w:hAnsi="Times New Roman" w:cs="Times New Roman"/>
            <w:color w:val="000000"/>
            <w:sz w:val="24"/>
            <w:szCs w:val="24"/>
          </w:rPr>
          <w:t>Hartman, O. (1940). Boccardia proboscidea, a new species of spionid worm from California. Journal of the Washington Academy of Sciences, 30(9), 382–387.</w:t>
        </w:r>
      </w:ins>
    </w:p>
    <w:p w14:paraId="7011EC90" w14:textId="77777777" w:rsidR="00235BE6" w:rsidRDefault="002133F0" w:rsidP="00F22141">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37">
        <w:r w:rsidR="008B0DD7">
          <w:rPr>
            <w:rFonts w:ascii="Times New Roman" w:eastAsia="Times New Roman" w:hAnsi="Times New Roman" w:cs="Times New Roman"/>
            <w:color w:val="000000"/>
            <w:sz w:val="24"/>
            <w:szCs w:val="24"/>
          </w:rPr>
          <w:t>Hatfield, P. A. 1965.  </w:t>
        </w:r>
      </w:hyperlink>
      <w:r w:rsidR="008B0DD7">
        <w:rPr>
          <w:rFonts w:ascii="Times New Roman" w:eastAsia="Times New Roman" w:hAnsi="Times New Roman" w:cs="Times New Roman"/>
          <w:color w:val="000000"/>
          <w:sz w:val="24"/>
          <w:szCs w:val="24"/>
        </w:rPr>
        <w:t>Polydora commensalis andrews - larval development and observations in adults.</w:t>
      </w:r>
      <w:hyperlink r:id="rId138">
        <w:r w:rsidR="008B0DD7">
          <w:rPr>
            <w:rFonts w:ascii="Times New Roman" w:eastAsia="Times New Roman" w:hAnsi="Times New Roman" w:cs="Times New Roman"/>
            <w:color w:val="000000"/>
            <w:sz w:val="24"/>
            <w:szCs w:val="24"/>
          </w:rPr>
          <w:t xml:space="preserve"> Biol. Bull. 128: 356–368.</w:t>
        </w:r>
      </w:hyperlink>
    </w:p>
    <w:p w14:paraId="7AAD359D" w14:textId="77777777" w:rsidR="00235BE6" w:rsidRDefault="002133F0" w:rsidP="00F22141">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39">
        <w:r w:rsidR="008B0DD7">
          <w:rPr>
            <w:rFonts w:ascii="Times New Roman" w:eastAsia="Times New Roman" w:hAnsi="Times New Roman" w:cs="Times New Roman"/>
            <w:color w:val="000000"/>
            <w:sz w:val="24"/>
            <w:szCs w:val="24"/>
          </w:rPr>
          <w:t>Hooper, M., &amp; W. Kirby-Smith. 2001. Improving quality of farm raised oysters: Three simple treatments to control levels of boring sponge (</w:t>
        </w:r>
      </w:hyperlink>
      <w:hyperlink r:id="rId140">
        <w:r w:rsidR="008B0DD7">
          <w:rPr>
            <w:rFonts w:ascii="Times New Roman" w:eastAsia="Times New Roman" w:hAnsi="Times New Roman" w:cs="Times New Roman"/>
            <w:i/>
            <w:color w:val="000000"/>
            <w:sz w:val="24"/>
            <w:szCs w:val="24"/>
          </w:rPr>
          <w:t>Cliona</w:t>
        </w:r>
      </w:hyperlink>
      <w:hyperlink r:id="rId141">
        <w:r w:rsidR="008B0DD7">
          <w:rPr>
            <w:rFonts w:ascii="Times New Roman" w:eastAsia="Times New Roman" w:hAnsi="Times New Roman" w:cs="Times New Roman"/>
            <w:color w:val="000000"/>
            <w:sz w:val="24"/>
            <w:szCs w:val="24"/>
          </w:rPr>
          <w:t xml:space="preserve"> sp.) and mud blisters (</w:t>
        </w:r>
      </w:hyperlink>
      <w:hyperlink r:id="rId142">
        <w:r w:rsidR="008B0DD7">
          <w:rPr>
            <w:rFonts w:ascii="Times New Roman" w:eastAsia="Times New Roman" w:hAnsi="Times New Roman" w:cs="Times New Roman"/>
            <w:i/>
            <w:color w:val="000000"/>
            <w:sz w:val="24"/>
            <w:szCs w:val="24"/>
          </w:rPr>
          <w:t>Polydora</w:t>
        </w:r>
      </w:hyperlink>
      <w:hyperlink r:id="rId143">
        <w:r w:rsidR="008B0DD7">
          <w:rPr>
            <w:rFonts w:ascii="Times New Roman" w:eastAsia="Times New Roman" w:hAnsi="Times New Roman" w:cs="Times New Roman"/>
            <w:color w:val="000000"/>
            <w:sz w:val="24"/>
            <w:szCs w:val="24"/>
          </w:rPr>
          <w:t xml:space="preserve"> sp.). Final report for NRC. Fishery Resource Grant, Project# 00-AM-02. Smyrna.</w:t>
        </w:r>
      </w:hyperlink>
    </w:p>
    <w:p w14:paraId="61EEB80D" w14:textId="77777777" w:rsidR="00235BE6" w:rsidRDefault="002133F0" w:rsidP="00F22141">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44">
        <w:r w:rsidR="008B0DD7">
          <w:rPr>
            <w:rFonts w:ascii="Times New Roman" w:eastAsia="Times New Roman" w:hAnsi="Times New Roman" w:cs="Times New Roman"/>
            <w:color w:val="000000"/>
            <w:sz w:val="24"/>
            <w:szCs w:val="24"/>
          </w:rPr>
          <w:t xml:space="preserve">Kent, R. 1981. The effect of </w:t>
        </w:r>
      </w:hyperlink>
      <w:hyperlink r:id="rId145">
        <w:r w:rsidR="008B0DD7">
          <w:rPr>
            <w:rFonts w:ascii="Times New Roman" w:eastAsia="Times New Roman" w:hAnsi="Times New Roman" w:cs="Times New Roman"/>
            <w:i/>
            <w:color w:val="000000"/>
            <w:sz w:val="24"/>
            <w:szCs w:val="24"/>
          </w:rPr>
          <w:t>Polydora ciliata</w:t>
        </w:r>
      </w:hyperlink>
      <w:hyperlink r:id="rId146">
        <w:r w:rsidR="008B0DD7">
          <w:rPr>
            <w:rFonts w:ascii="Times New Roman" w:eastAsia="Times New Roman" w:hAnsi="Times New Roman" w:cs="Times New Roman"/>
            <w:color w:val="000000"/>
            <w:sz w:val="24"/>
            <w:szCs w:val="24"/>
          </w:rPr>
          <w:t xml:space="preserve"> on the shell strength of </w:t>
        </w:r>
      </w:hyperlink>
      <w:hyperlink r:id="rId147">
        <w:r w:rsidR="008B0DD7">
          <w:rPr>
            <w:rFonts w:ascii="Times New Roman" w:eastAsia="Times New Roman" w:hAnsi="Times New Roman" w:cs="Times New Roman"/>
            <w:i/>
            <w:color w:val="000000"/>
            <w:sz w:val="24"/>
            <w:szCs w:val="24"/>
          </w:rPr>
          <w:t>Mytilus edulis</w:t>
        </w:r>
      </w:hyperlink>
      <w:hyperlink r:id="rId148">
        <w:r w:rsidR="008B0DD7">
          <w:rPr>
            <w:rFonts w:ascii="Times New Roman" w:eastAsia="Times New Roman" w:hAnsi="Times New Roman" w:cs="Times New Roman"/>
            <w:color w:val="000000"/>
            <w:sz w:val="24"/>
            <w:szCs w:val="24"/>
          </w:rPr>
          <w:t>. ICES J. Mar. Sci. 39: 252–255.</w:t>
        </w:r>
      </w:hyperlink>
    </w:p>
    <w:p w14:paraId="1E17B9D8" w14:textId="77777777" w:rsidR="00235BE6" w:rsidRDefault="002133F0" w:rsidP="00F22141">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49">
        <w:r w:rsidR="008B0DD7">
          <w:rPr>
            <w:rFonts w:ascii="Times New Roman" w:eastAsia="Times New Roman" w:hAnsi="Times New Roman" w:cs="Times New Roman"/>
            <w:color w:val="000000"/>
            <w:sz w:val="24"/>
            <w:szCs w:val="24"/>
          </w:rPr>
          <w:t xml:space="preserve">Kojima H., &amp; Imajima M. 1982. Burrowing polychaetes in the shells of the abalone </w:t>
        </w:r>
      </w:hyperlink>
      <w:hyperlink r:id="rId150">
        <w:r w:rsidR="008B0DD7">
          <w:rPr>
            <w:rFonts w:ascii="Times New Roman" w:eastAsia="Times New Roman" w:hAnsi="Times New Roman" w:cs="Times New Roman"/>
            <w:i/>
            <w:color w:val="000000"/>
            <w:sz w:val="24"/>
            <w:szCs w:val="24"/>
          </w:rPr>
          <w:t>Haliotis diversicolor aquatilis</w:t>
        </w:r>
      </w:hyperlink>
      <w:hyperlink r:id="rId151">
        <w:r w:rsidR="008B0DD7">
          <w:rPr>
            <w:rFonts w:ascii="Times New Roman" w:eastAsia="Times New Roman" w:hAnsi="Times New Roman" w:cs="Times New Roman"/>
            <w:color w:val="000000"/>
            <w:sz w:val="24"/>
            <w:szCs w:val="24"/>
          </w:rPr>
          <w:t xml:space="preserve"> chiefly on the species of </w:t>
        </w:r>
      </w:hyperlink>
      <w:hyperlink r:id="rId152">
        <w:r w:rsidR="008B0DD7">
          <w:rPr>
            <w:rFonts w:ascii="Times New Roman" w:eastAsia="Times New Roman" w:hAnsi="Times New Roman" w:cs="Times New Roman"/>
            <w:i/>
            <w:color w:val="000000"/>
            <w:sz w:val="24"/>
            <w:szCs w:val="24"/>
          </w:rPr>
          <w:t>Polydora</w:t>
        </w:r>
      </w:hyperlink>
      <w:hyperlink r:id="rId153">
        <w:r w:rsidR="008B0DD7">
          <w:rPr>
            <w:rFonts w:ascii="Times New Roman" w:eastAsia="Times New Roman" w:hAnsi="Times New Roman" w:cs="Times New Roman"/>
            <w:color w:val="000000"/>
            <w:sz w:val="24"/>
            <w:szCs w:val="24"/>
          </w:rPr>
          <w:t>. Nippon Suisan Gakkai Shi 48.</w:t>
        </w:r>
      </w:hyperlink>
    </w:p>
    <w:p w14:paraId="0F415542" w14:textId="77777777" w:rsidR="00235BE6" w:rsidRDefault="002133F0" w:rsidP="00F22141">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54">
        <w:r w:rsidR="008B0DD7">
          <w:rPr>
            <w:rFonts w:ascii="Times New Roman" w:eastAsia="Times New Roman" w:hAnsi="Times New Roman" w:cs="Times New Roman"/>
            <w:color w:val="000000"/>
            <w:sz w:val="24"/>
            <w:szCs w:val="24"/>
          </w:rPr>
          <w:t xml:space="preserve">Korringa, P. 1976. Farming the flat oysters of the genus </w:t>
        </w:r>
      </w:hyperlink>
      <w:hyperlink r:id="rId155">
        <w:r w:rsidR="008B0DD7">
          <w:rPr>
            <w:rFonts w:ascii="Times New Roman" w:eastAsia="Times New Roman" w:hAnsi="Times New Roman" w:cs="Times New Roman"/>
            <w:i/>
            <w:color w:val="000000"/>
            <w:sz w:val="24"/>
            <w:szCs w:val="24"/>
          </w:rPr>
          <w:t>Ostrea</w:t>
        </w:r>
      </w:hyperlink>
      <w:hyperlink r:id="rId156">
        <w:r w:rsidR="008B0DD7">
          <w:rPr>
            <w:rFonts w:ascii="Times New Roman" w:eastAsia="Times New Roman" w:hAnsi="Times New Roman" w:cs="Times New Roman"/>
            <w:color w:val="000000"/>
            <w:sz w:val="24"/>
            <w:szCs w:val="24"/>
          </w:rPr>
          <w:t>: A multidisciplinary treatise (Developments in aquaculture and fisheries science; 3), Amsterdam; Oxford: Elsevier.</w:t>
        </w:r>
      </w:hyperlink>
    </w:p>
    <w:p w14:paraId="58708AE2" w14:textId="77777777" w:rsidR="00235BE6" w:rsidRDefault="002133F0" w:rsidP="00F22141">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57">
        <w:r w:rsidR="008B0DD7">
          <w:rPr>
            <w:rFonts w:ascii="Times New Roman" w:eastAsia="Times New Roman" w:hAnsi="Times New Roman" w:cs="Times New Roman"/>
            <w:color w:val="000000"/>
            <w:sz w:val="24"/>
            <w:szCs w:val="24"/>
          </w:rPr>
          <w:t>Kristan, D. M. 2004. Intestinal nematode infection affects host life history and offspring susceptibility to parasitism. J. Anim. Ecol. 73: 227–238.</w:t>
        </w:r>
      </w:hyperlink>
    </w:p>
    <w:p w14:paraId="708CEBFF" w14:textId="77777777" w:rsidR="00235BE6" w:rsidRDefault="002133F0" w:rsidP="00F22141">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58">
        <w:r w:rsidR="008B0DD7">
          <w:rPr>
            <w:rFonts w:ascii="Times New Roman" w:eastAsia="Times New Roman" w:hAnsi="Times New Roman" w:cs="Times New Roman"/>
            <w:color w:val="000000"/>
            <w:sz w:val="24"/>
            <w:szCs w:val="24"/>
          </w:rPr>
          <w:t>Lafferty, K. D., &amp; A. M. Kuris. 1996. Biological Control of Marine Pests. Ecology 77: 1989–2000.</w:t>
        </w:r>
      </w:hyperlink>
    </w:p>
    <w:p w14:paraId="6946850E" w14:textId="77777777" w:rsidR="00235BE6" w:rsidRDefault="002133F0" w:rsidP="00F22141">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59">
        <w:r w:rsidR="008B0DD7">
          <w:rPr>
            <w:rFonts w:ascii="Times New Roman" w:eastAsia="Times New Roman" w:hAnsi="Times New Roman" w:cs="Times New Roman"/>
            <w:color w:val="000000"/>
            <w:sz w:val="24"/>
            <w:szCs w:val="24"/>
          </w:rPr>
          <w:t>Lie, U. 1968. A quantitative study of benthic infauna in Puget Sound, Washington, USA, in 1963-1964.</w:t>
        </w:r>
      </w:hyperlink>
      <w:r w:rsidR="008B0DD7">
        <w:rPr>
          <w:rFonts w:ascii="Times New Roman" w:eastAsia="Times New Roman" w:hAnsi="Times New Roman" w:cs="Times New Roman"/>
          <w:color w:val="000000"/>
          <w:sz w:val="24"/>
          <w:szCs w:val="24"/>
        </w:rPr>
        <w:t xml:space="preserve"> Fisk Dir. Skr. Ser. Havundersök. 14, 229–556.</w:t>
      </w:r>
    </w:p>
    <w:commentRangeStart w:id="438"/>
    <w:p w14:paraId="516B47D2" w14:textId="77777777" w:rsidR="00235BE6" w:rsidRDefault="00CE3E33" w:rsidP="00F22141">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fldChar w:fldCharType="begin"/>
      </w:r>
      <w:r>
        <w:instrText xml:space="preserve"> HYPERLINK "http://paperpile.com/b/u7YUlw/leiEL" \h </w:instrText>
      </w:r>
      <w:r>
        <w:fldChar w:fldCharType="separate"/>
      </w:r>
      <w:r w:rsidR="008B0DD7">
        <w:rPr>
          <w:rFonts w:ascii="Times New Roman" w:eastAsia="Times New Roman" w:hAnsi="Times New Roman" w:cs="Times New Roman"/>
          <w:color w:val="000000"/>
          <w:sz w:val="24"/>
          <w:szCs w:val="24"/>
        </w:rPr>
        <w:t xml:space="preserve">Lisa M. Calvo, Betsy Haskin, William Schroer, Rose Petrecca. 2014. Natural History and Control of the Mud Worm, </w:t>
      </w:r>
      <w:r>
        <w:rPr>
          <w:rFonts w:ascii="Times New Roman" w:eastAsia="Times New Roman" w:hAnsi="Times New Roman" w:cs="Times New Roman"/>
          <w:color w:val="000000"/>
          <w:sz w:val="24"/>
          <w:szCs w:val="24"/>
        </w:rPr>
        <w:fldChar w:fldCharType="end"/>
      </w:r>
      <w:hyperlink r:id="rId160">
        <w:r w:rsidR="008B0DD7">
          <w:rPr>
            <w:rFonts w:ascii="Times New Roman" w:eastAsia="Times New Roman" w:hAnsi="Times New Roman" w:cs="Times New Roman"/>
            <w:i/>
            <w:color w:val="000000"/>
            <w:sz w:val="24"/>
            <w:szCs w:val="24"/>
          </w:rPr>
          <w:t>Polydora cornuta</w:t>
        </w:r>
      </w:hyperlink>
      <w:hyperlink r:id="rId161">
        <w:r w:rsidR="008B0DD7">
          <w:rPr>
            <w:rFonts w:ascii="Times New Roman" w:eastAsia="Times New Roman" w:hAnsi="Times New Roman" w:cs="Times New Roman"/>
            <w:color w:val="000000"/>
            <w:sz w:val="24"/>
            <w:szCs w:val="24"/>
          </w:rPr>
          <w:t xml:space="preserve"> on a Delaware Bay, New Jersey Oyster Farm.</w:t>
        </w:r>
      </w:hyperlink>
      <w:commentRangeEnd w:id="438"/>
      <w:r w:rsidR="008037F2">
        <w:rPr>
          <w:rStyle w:val="CommentReference"/>
        </w:rPr>
        <w:commentReference w:id="438"/>
      </w:r>
    </w:p>
    <w:p w14:paraId="1BAF260C" w14:textId="77777777" w:rsidR="00235BE6" w:rsidRDefault="002133F0" w:rsidP="00F22141">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62">
        <w:r w:rsidR="008B0DD7">
          <w:rPr>
            <w:rFonts w:ascii="Times New Roman" w:eastAsia="Times New Roman" w:hAnsi="Times New Roman" w:cs="Times New Roman"/>
            <w:color w:val="000000"/>
            <w:sz w:val="24"/>
            <w:szCs w:val="24"/>
          </w:rPr>
          <w:t>Lleonart, M., J. Handlinger, &amp; M. Powell. 2003. Spionid mudworm infestation of farmed abalone (</w:t>
        </w:r>
      </w:hyperlink>
      <w:hyperlink r:id="rId163">
        <w:r w:rsidR="008B0DD7">
          <w:rPr>
            <w:rFonts w:ascii="Times New Roman" w:eastAsia="Times New Roman" w:hAnsi="Times New Roman" w:cs="Times New Roman"/>
            <w:i/>
            <w:color w:val="000000"/>
            <w:sz w:val="24"/>
            <w:szCs w:val="24"/>
          </w:rPr>
          <w:t>Haliotis</w:t>
        </w:r>
      </w:hyperlink>
      <w:hyperlink r:id="rId164">
        <w:r w:rsidR="008B0DD7">
          <w:rPr>
            <w:rFonts w:ascii="Times New Roman" w:eastAsia="Times New Roman" w:hAnsi="Times New Roman" w:cs="Times New Roman"/>
            <w:color w:val="000000"/>
            <w:sz w:val="24"/>
            <w:szCs w:val="24"/>
          </w:rPr>
          <w:t xml:space="preserve"> spp.). Aquaculture 221: 85–96.</w:t>
        </w:r>
      </w:hyperlink>
    </w:p>
    <w:p w14:paraId="29535D46" w14:textId="77777777" w:rsidR="00235BE6" w:rsidRDefault="002133F0" w:rsidP="00F22141">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65">
        <w:r w:rsidR="008B0DD7">
          <w:rPr>
            <w:rFonts w:ascii="Times New Roman" w:eastAsia="Times New Roman" w:hAnsi="Times New Roman" w:cs="Times New Roman"/>
            <w:color w:val="000000"/>
            <w:sz w:val="24"/>
            <w:szCs w:val="24"/>
          </w:rPr>
          <w:t xml:space="preserve">Loosanoff, V. L., and J. B. Engle. 1943. </w:t>
        </w:r>
      </w:hyperlink>
      <w:r w:rsidR="008B0DD7">
        <w:rPr>
          <w:rFonts w:ascii="Times New Roman" w:eastAsia="Times New Roman" w:hAnsi="Times New Roman" w:cs="Times New Roman"/>
          <w:i/>
          <w:color w:val="000000"/>
          <w:sz w:val="24"/>
          <w:szCs w:val="24"/>
        </w:rPr>
        <w:t>Polydora</w:t>
      </w:r>
      <w:r w:rsidR="008B0DD7">
        <w:rPr>
          <w:rFonts w:ascii="Times New Roman" w:eastAsia="Times New Roman" w:hAnsi="Times New Roman" w:cs="Times New Roman"/>
          <w:color w:val="000000"/>
          <w:sz w:val="24"/>
          <w:szCs w:val="24"/>
        </w:rPr>
        <w:t xml:space="preserve"> in oysters suspended in the water</w:t>
      </w:r>
      <w:hyperlink r:id="rId166">
        <w:r w:rsidR="008B0DD7">
          <w:rPr>
            <w:rFonts w:ascii="Times New Roman" w:eastAsia="Times New Roman" w:hAnsi="Times New Roman" w:cs="Times New Roman"/>
            <w:color w:val="000000"/>
            <w:sz w:val="24"/>
            <w:szCs w:val="24"/>
          </w:rPr>
          <w:t>. Biol. Bull. 85: 69–78.</w:t>
        </w:r>
      </w:hyperlink>
    </w:p>
    <w:p w14:paraId="7E2E01C5" w14:textId="77777777" w:rsidR="00235BE6" w:rsidRDefault="008B0DD7" w:rsidP="00F22141">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Lopes, H., J. Martinelli, L. Hauser, I. Jimenez-Hidalgo, T. L. King, J. Padilla-Gamino, P. Rawson, L. Spencer, J. Williams, &amp; C. Wood. 2019. First Confirmation of the Shell-Boring Oyster Parasite </w:t>
      </w:r>
      <w:r>
        <w:rPr>
          <w:rFonts w:ascii="Times New Roman" w:eastAsia="Times New Roman" w:hAnsi="Times New Roman" w:cs="Times New Roman"/>
          <w:i/>
          <w:color w:val="000000"/>
          <w:sz w:val="24"/>
          <w:szCs w:val="24"/>
        </w:rPr>
        <w:t>Polydora Websteri</w:t>
      </w:r>
      <w:r>
        <w:rPr>
          <w:rFonts w:ascii="Times New Roman" w:eastAsia="Times New Roman" w:hAnsi="Times New Roman" w:cs="Times New Roman"/>
          <w:color w:val="000000"/>
          <w:sz w:val="24"/>
          <w:szCs w:val="24"/>
        </w:rPr>
        <w:t xml:space="preserve"> (Polychaeta: Spionidae) in Washington State, USA. e27621v1. PeerJ Preprints </w:t>
      </w:r>
    </w:p>
    <w:p w14:paraId="4606DD60" w14:textId="77777777" w:rsidR="00235BE6" w:rsidRDefault="002133F0" w:rsidP="00F22141">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67">
        <w:r w:rsidR="008B0DD7">
          <w:rPr>
            <w:rFonts w:ascii="Times New Roman" w:eastAsia="Times New Roman" w:hAnsi="Times New Roman" w:cs="Times New Roman"/>
            <w:color w:val="000000"/>
            <w:sz w:val="24"/>
            <w:szCs w:val="24"/>
          </w:rPr>
          <w:t xml:space="preserve">Lunz, G. R. 1941. </w:t>
        </w:r>
      </w:hyperlink>
      <w:hyperlink r:id="rId168">
        <w:r w:rsidR="008B0DD7">
          <w:rPr>
            <w:rFonts w:ascii="Times New Roman" w:eastAsia="Times New Roman" w:hAnsi="Times New Roman" w:cs="Times New Roman"/>
            <w:i/>
            <w:color w:val="000000"/>
            <w:sz w:val="24"/>
            <w:szCs w:val="24"/>
          </w:rPr>
          <w:t>Polydora</w:t>
        </w:r>
      </w:hyperlink>
      <w:hyperlink r:id="rId169">
        <w:r w:rsidR="008B0DD7">
          <w:rPr>
            <w:rFonts w:ascii="Times New Roman" w:eastAsia="Times New Roman" w:hAnsi="Times New Roman" w:cs="Times New Roman"/>
            <w:color w:val="000000"/>
            <w:sz w:val="24"/>
            <w:szCs w:val="24"/>
          </w:rPr>
          <w:t>, a pest in South Carolina oysters. Journal of the Elisha Mitchell Scientific Society 57: 273–283.</w:t>
        </w:r>
      </w:hyperlink>
    </w:p>
    <w:p w14:paraId="10677AA1" w14:textId="77777777" w:rsidR="00235BE6" w:rsidRDefault="002133F0" w:rsidP="00F22141">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70">
        <w:r w:rsidR="008B0DD7">
          <w:rPr>
            <w:rFonts w:ascii="Times New Roman" w:eastAsia="Times New Roman" w:hAnsi="Times New Roman" w:cs="Times New Roman"/>
            <w:color w:val="000000"/>
            <w:sz w:val="24"/>
            <w:szCs w:val="24"/>
          </w:rPr>
          <w:t>Meyer, F. P. 1991. Aquaculture disease and health management. J. Anim. Sci. 69: 4201–4208.</w:t>
        </w:r>
      </w:hyperlink>
    </w:p>
    <w:p w14:paraId="6CD8224A" w14:textId="77777777" w:rsidR="00235BE6" w:rsidRDefault="002133F0" w:rsidP="00F22141">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71">
        <w:r w:rsidR="008B0DD7">
          <w:rPr>
            <w:rFonts w:ascii="Times New Roman" w:eastAsia="Times New Roman" w:hAnsi="Times New Roman" w:cs="Times New Roman"/>
            <w:color w:val="000000"/>
            <w:sz w:val="24"/>
            <w:szCs w:val="24"/>
          </w:rPr>
          <w:t>Moreno, R. A., P. E. Neill, &amp; N. Rozbaczylo. 2006. Native and non-indigenous boring polychaetes in Chile: a threat to native and commercial mollusc species. Rev. Chil. Hist. Nat. 79.</w:t>
        </w:r>
      </w:hyperlink>
    </w:p>
    <w:p w14:paraId="1B6557E2" w14:textId="621C4A4D" w:rsidR="006B6D6C" w:rsidRPr="00F22141" w:rsidRDefault="00CE3E33" w:rsidP="00F22141">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lang w:val="en-US"/>
        </w:rPr>
      </w:pPr>
      <w:del w:id="439" w:author="Laura H Spencer" w:date="2019-09-29T10:40:00Z">
        <w:r w:rsidDel="006B6D6C">
          <w:fldChar w:fldCharType="begin"/>
        </w:r>
        <w:r w:rsidDel="006B6D6C">
          <w:delInstrText xml:space="preserve"> HYPERLINK "http://paperpile.com/b/u7YUlw/SEGlA" \h </w:delInstrText>
        </w:r>
        <w:r w:rsidDel="006B6D6C">
          <w:fldChar w:fldCharType="separate"/>
        </w:r>
        <w:r w:rsidR="008B0DD7" w:rsidRPr="00F22141" w:rsidDel="006B6D6C">
          <w:rPr>
            <w:rFonts w:ascii="Times New Roman" w:eastAsia="Times New Roman" w:hAnsi="Times New Roman" w:cs="Times New Roman"/>
            <w:sz w:val="24"/>
            <w:szCs w:val="24"/>
          </w:rPr>
          <w:delText>Morse, D. L., P. D. Rawson, &amp; J. N. Kraeuter. 2015. Fact Sheet on Mud Blister Worms and Oyster Aquaculture. Maine Sea Grant.</w:delText>
        </w:r>
        <w:r w:rsidDel="006B6D6C">
          <w:rPr>
            <w:rFonts w:ascii="Times New Roman" w:eastAsia="Times New Roman" w:hAnsi="Times New Roman" w:cs="Times New Roman"/>
            <w:color w:val="000000"/>
            <w:sz w:val="24"/>
            <w:szCs w:val="24"/>
          </w:rPr>
          <w:fldChar w:fldCharType="end"/>
        </w:r>
      </w:del>
      <w:ins w:id="440" w:author="Laura H Spencer" w:date="2019-09-29T10:40:00Z">
        <w:r w:rsidR="006B6D6C" w:rsidRPr="00F22141">
          <w:rPr>
            <w:rFonts w:ascii="Times New Roman" w:eastAsia="Times New Roman" w:hAnsi="Times New Roman" w:cs="Times New Roman"/>
            <w:sz w:val="24"/>
            <w:szCs w:val="24"/>
          </w:rPr>
          <w:t xml:space="preserve">Morse, D. L., P. D. Rawson, &amp; J. N. Kraeuter. 2015. </w:t>
        </w:r>
        <w:r w:rsidR="006B6D6C" w:rsidRPr="00F22141">
          <w:rPr>
            <w:rFonts w:ascii="Times New Roman" w:eastAsia="Times New Roman" w:hAnsi="Times New Roman" w:cs="Times New Roman"/>
            <w:i/>
            <w:iCs/>
            <w:sz w:val="24"/>
            <w:szCs w:val="24"/>
            <w:lang w:val="en-US"/>
          </w:rPr>
          <w:t>Mud Blister Worms and Oyster Aquaculture</w:t>
        </w:r>
        <w:r w:rsidR="006B6D6C" w:rsidRPr="00F22141" w:rsidDel="006B6D6C">
          <w:rPr>
            <w:rFonts w:ascii="Times New Roman" w:eastAsia="Times New Roman" w:hAnsi="Times New Roman" w:cs="Times New Roman"/>
            <w:sz w:val="24"/>
            <w:szCs w:val="24"/>
          </w:rPr>
          <w:t xml:space="preserve"> </w:t>
        </w:r>
        <w:del w:id="441" w:author="Laura H Spencer" w:date="2019-09-29T10:40:00Z">
          <w:r w:rsidR="006B6D6C" w:rsidRPr="00F22141" w:rsidDel="006B6D6C">
            <w:rPr>
              <w:rFonts w:ascii="Times New Roman" w:eastAsia="Times New Roman" w:hAnsi="Times New Roman" w:cs="Times New Roman"/>
              <w:sz w:val="24"/>
              <w:szCs w:val="24"/>
            </w:rPr>
            <w:delText>Fact Sheet on Mud Blister Worms and Oyster Aquaculture</w:delText>
          </w:r>
        </w:del>
        <w:r w:rsidR="006B6D6C" w:rsidRPr="00F22141">
          <w:rPr>
            <w:rFonts w:ascii="Times New Roman" w:eastAsia="Times New Roman" w:hAnsi="Times New Roman" w:cs="Times New Roman"/>
            <w:sz w:val="24"/>
            <w:szCs w:val="24"/>
          </w:rPr>
          <w:t>. Maine Sea Grant.</w:t>
        </w:r>
      </w:ins>
      <w:ins w:id="442" w:author="Laura H Spencer" w:date="2019-09-29T10:39:00Z">
        <w:r w:rsidR="006B6D6C" w:rsidRPr="006B6D6C">
          <w:rPr>
            <w:rFonts w:ascii="Times New Roman" w:eastAsia="Times New Roman" w:hAnsi="Times New Roman" w:cs="Times New Roman"/>
            <w:color w:val="000000"/>
            <w:sz w:val="24"/>
            <w:szCs w:val="24"/>
            <w:lang w:val="en-US"/>
          </w:rPr>
          <w:t xml:space="preserve"> Retrieved from https://digitalcommons.library.umaine.edu/seagrant_pub/46/</w:t>
        </w:r>
      </w:ins>
    </w:p>
    <w:p w14:paraId="6A60723D" w14:textId="77777777" w:rsidR="00235BE6" w:rsidRDefault="002133F0" w:rsidP="00F22141">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72">
        <w:r w:rsidR="008B0DD7">
          <w:rPr>
            <w:rFonts w:ascii="Times New Roman" w:eastAsia="Times New Roman" w:hAnsi="Times New Roman" w:cs="Times New Roman"/>
            <w:color w:val="000000"/>
            <w:sz w:val="24"/>
            <w:szCs w:val="24"/>
          </w:rPr>
          <w:t xml:space="preserve">Mortensen, S., T. Van der Meeren, A. Fosshagen, I. Hernar, L. Harkestad, and L. Torkildsen., &amp; Ø. Bergh. 2000. Mortality of scallop spat in cultivation, infested with tube dwelling bristle worms, </w:t>
        </w:r>
      </w:hyperlink>
      <w:hyperlink r:id="rId173">
        <w:r w:rsidR="008B0DD7">
          <w:rPr>
            <w:rFonts w:ascii="Times New Roman" w:eastAsia="Times New Roman" w:hAnsi="Times New Roman" w:cs="Times New Roman"/>
            <w:i/>
            <w:color w:val="000000"/>
            <w:sz w:val="24"/>
            <w:szCs w:val="24"/>
          </w:rPr>
          <w:t>Polydora</w:t>
        </w:r>
      </w:hyperlink>
      <w:hyperlink r:id="rId174">
        <w:r w:rsidR="008B0DD7">
          <w:rPr>
            <w:rFonts w:ascii="Times New Roman" w:eastAsia="Times New Roman" w:hAnsi="Times New Roman" w:cs="Times New Roman"/>
            <w:color w:val="000000"/>
            <w:sz w:val="24"/>
            <w:szCs w:val="24"/>
          </w:rPr>
          <w:t xml:space="preserve"> sp. Aquac. Int. 8: 267–271.</w:t>
        </w:r>
      </w:hyperlink>
    </w:p>
    <w:p w14:paraId="110B775D" w14:textId="77777777" w:rsidR="00235BE6" w:rsidRDefault="002133F0" w:rsidP="00F22141">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75">
        <w:r w:rsidR="008B0DD7">
          <w:rPr>
            <w:rFonts w:ascii="Times New Roman" w:eastAsia="Times New Roman" w:hAnsi="Times New Roman" w:cs="Times New Roman"/>
            <w:color w:val="000000"/>
            <w:sz w:val="24"/>
            <w:szCs w:val="24"/>
          </w:rPr>
          <w:t>National Animal Health Reporting System, US Department of Agriculture. 2017. 2017 U.S. National List of Reportable Animal Diseases. https://www.aphis.usda.gov.</w:t>
        </w:r>
      </w:hyperlink>
    </w:p>
    <w:p w14:paraId="7FEEDF28" w14:textId="77777777" w:rsidR="00235BE6" w:rsidRDefault="002133F0" w:rsidP="00F22141">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76">
        <w:r w:rsidR="008B0DD7">
          <w:rPr>
            <w:rFonts w:ascii="Times New Roman" w:eastAsia="Times New Roman" w:hAnsi="Times New Roman" w:cs="Times New Roman"/>
            <w:color w:val="000000"/>
            <w:sz w:val="24"/>
            <w:szCs w:val="24"/>
          </w:rPr>
          <w:t>National Invasive Species Council. 2016. A Call to Action: 2016–2018 NISC Management Plan.</w:t>
        </w:r>
      </w:hyperlink>
    </w:p>
    <w:p w14:paraId="09F40077" w14:textId="77777777" w:rsidR="00235BE6" w:rsidRPr="008037F2" w:rsidRDefault="00CE3E33" w:rsidP="00F22141">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highlight w:val="yellow"/>
          <w:rPrChange w:id="443" w:author="Laura H Spencer" w:date="2019-09-11T13:44:00Z">
            <w:rPr>
              <w:rFonts w:ascii="Times New Roman" w:eastAsia="Times New Roman" w:hAnsi="Times New Roman" w:cs="Times New Roman"/>
              <w:color w:val="000000"/>
              <w:sz w:val="24"/>
              <w:szCs w:val="24"/>
            </w:rPr>
          </w:rPrChange>
        </w:rPr>
      </w:pPr>
      <w:r w:rsidRPr="008037F2">
        <w:rPr>
          <w:highlight w:val="yellow"/>
          <w:rPrChange w:id="444" w:author="Laura H Spencer" w:date="2019-09-11T13:44:00Z">
            <w:rPr/>
          </w:rPrChange>
        </w:rPr>
        <w:fldChar w:fldCharType="begin"/>
      </w:r>
      <w:r w:rsidRPr="008037F2">
        <w:rPr>
          <w:highlight w:val="yellow"/>
          <w:rPrChange w:id="445" w:author="Laura H Spencer" w:date="2019-09-11T13:44:00Z">
            <w:rPr/>
          </w:rPrChange>
        </w:rPr>
        <w:instrText xml:space="preserve"> HYPERLINK "http://paperpile.com/b/u7YUlw/Xw62W" \h </w:instrText>
      </w:r>
      <w:r w:rsidRPr="008037F2">
        <w:rPr>
          <w:highlight w:val="yellow"/>
          <w:rPrChange w:id="446" w:author="Laura H Spencer" w:date="2019-09-11T13:44:00Z">
            <w:rPr>
              <w:rFonts w:ascii="Times New Roman" w:eastAsia="Times New Roman" w:hAnsi="Times New Roman" w:cs="Times New Roman"/>
              <w:color w:val="000000"/>
              <w:sz w:val="24"/>
              <w:szCs w:val="24"/>
            </w:rPr>
          </w:rPrChange>
        </w:rPr>
        <w:fldChar w:fldCharType="separate"/>
      </w:r>
      <w:r w:rsidR="008B0DD7" w:rsidRPr="008037F2">
        <w:rPr>
          <w:rFonts w:ascii="Times New Roman" w:eastAsia="Times New Roman" w:hAnsi="Times New Roman" w:cs="Times New Roman"/>
          <w:color w:val="000000"/>
          <w:sz w:val="24"/>
          <w:szCs w:val="24"/>
          <w:highlight w:val="yellow"/>
          <w:rPrChange w:id="447" w:author="Laura H Spencer" w:date="2019-09-11T13:44:00Z">
            <w:rPr>
              <w:rFonts w:ascii="Times New Roman" w:eastAsia="Times New Roman" w:hAnsi="Times New Roman" w:cs="Times New Roman"/>
              <w:color w:val="000000"/>
              <w:sz w:val="24"/>
              <w:szCs w:val="24"/>
            </w:rPr>
          </w:rPrChange>
        </w:rPr>
        <w:t>Nell, J. 2007. Controlling mudworm in oysters. Primefact 590. New South Wales Department of Primary Industry.</w:t>
      </w:r>
      <w:r w:rsidRPr="008037F2">
        <w:rPr>
          <w:rFonts w:ascii="Times New Roman" w:eastAsia="Times New Roman" w:hAnsi="Times New Roman" w:cs="Times New Roman"/>
          <w:color w:val="000000"/>
          <w:sz w:val="24"/>
          <w:szCs w:val="24"/>
          <w:highlight w:val="yellow"/>
          <w:rPrChange w:id="448" w:author="Laura H Spencer" w:date="2019-09-11T13:44:00Z">
            <w:rPr>
              <w:rFonts w:ascii="Times New Roman" w:eastAsia="Times New Roman" w:hAnsi="Times New Roman" w:cs="Times New Roman"/>
              <w:color w:val="000000"/>
              <w:sz w:val="24"/>
              <w:szCs w:val="24"/>
            </w:rPr>
          </w:rPrChange>
        </w:rPr>
        <w:fldChar w:fldCharType="end"/>
      </w:r>
    </w:p>
    <w:p w14:paraId="70C27D51" w14:textId="77777777" w:rsidR="00235BE6" w:rsidRDefault="002133F0" w:rsidP="00F22141">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77">
        <w:r w:rsidR="008B0DD7">
          <w:rPr>
            <w:rFonts w:ascii="Times New Roman" w:eastAsia="Times New Roman" w:hAnsi="Times New Roman" w:cs="Times New Roman"/>
            <w:color w:val="000000"/>
            <w:sz w:val="24"/>
            <w:szCs w:val="24"/>
          </w:rPr>
          <w:t>Nell, J. A. 2001. The History of Oyster Farming in Australia. Mar. Fish. Rev. 63: 14–25.</w:t>
        </w:r>
      </w:hyperlink>
    </w:p>
    <w:p w14:paraId="704E6D15" w14:textId="77777777" w:rsidR="00235BE6" w:rsidRDefault="002133F0" w:rsidP="00F22141">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78">
        <w:r w:rsidR="008B0DD7">
          <w:rPr>
            <w:rFonts w:ascii="Times New Roman" w:eastAsia="Times New Roman" w:hAnsi="Times New Roman" w:cs="Times New Roman"/>
            <w:color w:val="000000"/>
            <w:sz w:val="24"/>
            <w:szCs w:val="24"/>
          </w:rPr>
          <w:t>Nel, R., P. S. Coetzee, &amp; G. Van Niekerk. 1996. The evaluation of two treatments to reduce mud worm (</w:t>
        </w:r>
      </w:hyperlink>
      <w:hyperlink r:id="rId179">
        <w:r w:rsidR="008B0DD7">
          <w:rPr>
            <w:rFonts w:ascii="Times New Roman" w:eastAsia="Times New Roman" w:hAnsi="Times New Roman" w:cs="Times New Roman"/>
            <w:i/>
            <w:color w:val="000000"/>
            <w:sz w:val="24"/>
            <w:szCs w:val="24"/>
          </w:rPr>
          <w:t>Polydora hoplura</w:t>
        </w:r>
      </w:hyperlink>
      <w:hyperlink r:id="rId180">
        <w:r w:rsidR="008B0DD7">
          <w:rPr>
            <w:rFonts w:ascii="Times New Roman" w:eastAsia="Times New Roman" w:hAnsi="Times New Roman" w:cs="Times New Roman"/>
            <w:color w:val="000000"/>
            <w:sz w:val="24"/>
            <w:szCs w:val="24"/>
          </w:rPr>
          <w:t xml:space="preserve"> Claparede) infestation in commercially reared oysters (</w:t>
        </w:r>
      </w:hyperlink>
      <w:hyperlink r:id="rId181">
        <w:r w:rsidR="008B0DD7">
          <w:rPr>
            <w:rFonts w:ascii="Times New Roman" w:eastAsia="Times New Roman" w:hAnsi="Times New Roman" w:cs="Times New Roman"/>
            <w:i/>
            <w:color w:val="000000"/>
            <w:sz w:val="24"/>
            <w:szCs w:val="24"/>
          </w:rPr>
          <w:t>Crassostrea gigas</w:t>
        </w:r>
      </w:hyperlink>
      <w:hyperlink r:id="rId182">
        <w:r w:rsidR="008B0DD7">
          <w:rPr>
            <w:rFonts w:ascii="Times New Roman" w:eastAsia="Times New Roman" w:hAnsi="Times New Roman" w:cs="Times New Roman"/>
            <w:color w:val="000000"/>
            <w:sz w:val="24"/>
            <w:szCs w:val="24"/>
          </w:rPr>
          <w:t xml:space="preserve"> Thunberg). Aquaculture 141: 31–39.</w:t>
        </w:r>
      </w:hyperlink>
    </w:p>
    <w:p w14:paraId="0BBBA4C2" w14:textId="77777777" w:rsidR="00235BE6" w:rsidRDefault="002133F0" w:rsidP="00F22141">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83">
        <w:r w:rsidR="008B0DD7">
          <w:rPr>
            <w:rFonts w:ascii="Times New Roman" w:eastAsia="Times New Roman" w:hAnsi="Times New Roman" w:cs="Times New Roman"/>
            <w:color w:val="000000"/>
            <w:sz w:val="24"/>
            <w:szCs w:val="24"/>
          </w:rPr>
          <w:t>Ogburn, D. M. 2011. The NSW oyster industry: A risk indicator of sustainable coastal policy and practice. The Australian National University.</w:t>
        </w:r>
      </w:hyperlink>
    </w:p>
    <w:p w14:paraId="38AC7022" w14:textId="526C060B" w:rsidR="00235BE6" w:rsidRDefault="002133F0">
      <w:pPr>
        <w:numPr>
          <w:ilvl w:val="0"/>
          <w:numId w:val="4"/>
        </w:numPr>
        <w:pBdr>
          <w:top w:val="nil"/>
          <w:left w:val="nil"/>
          <w:bottom w:val="nil"/>
          <w:right w:val="nil"/>
          <w:between w:val="nil"/>
        </w:pBdr>
        <w:spacing w:line="480" w:lineRule="auto"/>
        <w:rPr>
          <w:ins w:id="449" w:author="Laura H Spencer" w:date="2019-09-28T18:49:00Z"/>
          <w:rFonts w:ascii="Times New Roman" w:eastAsia="Times New Roman" w:hAnsi="Times New Roman" w:cs="Times New Roman"/>
          <w:color w:val="000000"/>
          <w:sz w:val="24"/>
          <w:szCs w:val="24"/>
        </w:rPr>
      </w:pPr>
      <w:hyperlink r:id="rId184">
        <w:r w:rsidR="008B0DD7">
          <w:rPr>
            <w:rFonts w:ascii="Times New Roman" w:eastAsia="Times New Roman" w:hAnsi="Times New Roman" w:cs="Times New Roman"/>
            <w:color w:val="000000"/>
            <w:sz w:val="24"/>
            <w:szCs w:val="24"/>
          </w:rPr>
          <w:t>Ogburn, D. M., I. White, &amp; D. P. Mcphee. 2007. The Disappearance of Oyster Reefs from Eastern Australian Estuaries—Impact of Colonial Settlement or Mudworm Invasion? Coast. Manage. 35: 271–287.</w:t>
        </w:r>
      </w:hyperlink>
    </w:p>
    <w:p w14:paraId="1530C6DD" w14:textId="09126912" w:rsidR="00744046" w:rsidDel="00744046" w:rsidRDefault="00744046">
      <w:pPr>
        <w:numPr>
          <w:ilvl w:val="0"/>
          <w:numId w:val="4"/>
        </w:numPr>
        <w:pBdr>
          <w:top w:val="nil"/>
          <w:left w:val="nil"/>
          <w:bottom w:val="nil"/>
          <w:right w:val="nil"/>
          <w:between w:val="nil"/>
        </w:pBdr>
        <w:spacing w:line="480" w:lineRule="auto"/>
        <w:rPr>
          <w:del w:id="450" w:author="Laura H Spencer" w:date="2019-09-28T18:50:00Z"/>
          <w:rFonts w:ascii="Times New Roman" w:eastAsia="Times New Roman" w:hAnsi="Times New Roman" w:cs="Times New Roman"/>
          <w:color w:val="000000"/>
          <w:sz w:val="24"/>
          <w:szCs w:val="24"/>
        </w:rPr>
        <w:pPrChange w:id="451" w:author="Laura H Spencer" w:date="2019-09-11T13:51:00Z">
          <w:pPr>
            <w:numPr>
              <w:numId w:val="1"/>
            </w:numPr>
            <w:pBdr>
              <w:top w:val="nil"/>
              <w:left w:val="nil"/>
              <w:bottom w:val="nil"/>
              <w:right w:val="nil"/>
              <w:between w:val="nil"/>
            </w:pBdr>
            <w:spacing w:line="480" w:lineRule="auto"/>
            <w:ind w:left="720" w:hanging="360"/>
          </w:pPr>
        </w:pPrChange>
      </w:pPr>
    </w:p>
    <w:p w14:paraId="4A569108" w14:textId="038357F5" w:rsidR="00235BE6" w:rsidRDefault="002133F0">
      <w:pPr>
        <w:numPr>
          <w:ilvl w:val="0"/>
          <w:numId w:val="4"/>
        </w:numPr>
        <w:pBdr>
          <w:top w:val="nil"/>
          <w:left w:val="nil"/>
          <w:bottom w:val="nil"/>
          <w:right w:val="nil"/>
          <w:between w:val="nil"/>
        </w:pBdr>
        <w:spacing w:line="480" w:lineRule="auto"/>
        <w:rPr>
          <w:ins w:id="452" w:author="Laura H Spencer" w:date="2019-09-28T18:51:00Z"/>
          <w:rFonts w:ascii="Times New Roman" w:eastAsia="Times New Roman" w:hAnsi="Times New Roman" w:cs="Times New Roman"/>
          <w:color w:val="000000"/>
          <w:sz w:val="24"/>
          <w:szCs w:val="24"/>
        </w:rPr>
      </w:pPr>
      <w:hyperlink r:id="rId185">
        <w:r w:rsidR="008B0DD7">
          <w:rPr>
            <w:rFonts w:ascii="Times New Roman" w:eastAsia="Times New Roman" w:hAnsi="Times New Roman" w:cs="Times New Roman"/>
            <w:color w:val="000000"/>
            <w:sz w:val="24"/>
            <w:szCs w:val="24"/>
          </w:rPr>
          <w:t xml:space="preserve">Orth, R. J. 1971. Observations on the planktonic larvae of </w:t>
        </w:r>
      </w:hyperlink>
      <w:hyperlink r:id="rId186">
        <w:r w:rsidR="008B0DD7">
          <w:rPr>
            <w:rFonts w:ascii="Times New Roman" w:eastAsia="Times New Roman" w:hAnsi="Times New Roman" w:cs="Times New Roman"/>
            <w:i/>
            <w:color w:val="000000"/>
            <w:sz w:val="24"/>
            <w:szCs w:val="24"/>
          </w:rPr>
          <w:t>Polydora ligni</w:t>
        </w:r>
      </w:hyperlink>
      <w:hyperlink r:id="rId187">
        <w:r w:rsidR="008B0DD7">
          <w:rPr>
            <w:rFonts w:ascii="Times New Roman" w:eastAsia="Times New Roman" w:hAnsi="Times New Roman" w:cs="Times New Roman"/>
            <w:color w:val="000000"/>
            <w:sz w:val="24"/>
            <w:szCs w:val="24"/>
          </w:rPr>
          <w:t xml:space="preserve"> Webster (Polychaeta: Spionidae) in the York River, Virginia. Chesapeake Science 12: 121–124.</w:t>
        </w:r>
      </w:hyperlink>
    </w:p>
    <w:p w14:paraId="60D1FE6F" w14:textId="40852423" w:rsidR="00744046" w:rsidRPr="00744046" w:rsidRDefault="00744046">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lang w:val="en-US"/>
          <w:rPrChange w:id="453" w:author="Laura H Spencer" w:date="2019-09-28T18:51:00Z">
            <w:rPr>
              <w:rFonts w:ascii="Times New Roman" w:eastAsia="Times New Roman" w:hAnsi="Times New Roman" w:cs="Times New Roman"/>
              <w:color w:val="000000"/>
              <w:sz w:val="24"/>
              <w:szCs w:val="24"/>
            </w:rPr>
          </w:rPrChange>
        </w:rPr>
        <w:pPrChange w:id="454" w:author="Laura H Spencer" w:date="2019-09-28T18:51:00Z">
          <w:pPr>
            <w:numPr>
              <w:numId w:val="1"/>
            </w:numPr>
            <w:pBdr>
              <w:top w:val="nil"/>
              <w:left w:val="nil"/>
              <w:bottom w:val="nil"/>
              <w:right w:val="nil"/>
              <w:between w:val="nil"/>
            </w:pBdr>
            <w:spacing w:line="480" w:lineRule="auto"/>
            <w:ind w:left="720" w:hanging="360"/>
          </w:pPr>
        </w:pPrChange>
      </w:pPr>
      <w:ins w:id="455" w:author="Laura H Spencer" w:date="2019-09-28T18:51:00Z">
        <w:r w:rsidRPr="00744046">
          <w:rPr>
            <w:rFonts w:ascii="Times New Roman" w:eastAsia="Times New Roman" w:hAnsi="Times New Roman" w:cs="Times New Roman"/>
            <w:color w:val="000000"/>
            <w:sz w:val="24"/>
            <w:szCs w:val="24"/>
            <w:lang w:val="en-US"/>
          </w:rPr>
          <w:t xml:space="preserve">Oyarzun, F. X., Mahon, A. R., Swalla, B. J., &amp; Halanych, K. M. (2011). Phylogeography and reproductive variation of the poecilogonous polychaete Boccardia proboscidea (Annelida: Spionidae) along the West Coast of North America. </w:t>
        </w:r>
        <w:r w:rsidRPr="00744046">
          <w:rPr>
            <w:rFonts w:ascii="Times New Roman" w:eastAsia="Times New Roman" w:hAnsi="Times New Roman" w:cs="Times New Roman"/>
            <w:i/>
            <w:iCs/>
            <w:color w:val="000000"/>
            <w:sz w:val="24"/>
            <w:szCs w:val="24"/>
            <w:lang w:val="en-US"/>
          </w:rPr>
          <w:t>Evolution &amp; Development</w:t>
        </w:r>
        <w:r w:rsidRPr="00744046">
          <w:rPr>
            <w:rFonts w:ascii="Times New Roman" w:eastAsia="Times New Roman" w:hAnsi="Times New Roman" w:cs="Times New Roman"/>
            <w:color w:val="000000"/>
            <w:sz w:val="24"/>
            <w:szCs w:val="24"/>
            <w:lang w:val="en-US"/>
          </w:rPr>
          <w:t xml:space="preserve">, </w:t>
        </w:r>
        <w:r w:rsidRPr="00744046">
          <w:rPr>
            <w:rFonts w:ascii="Times New Roman" w:eastAsia="Times New Roman" w:hAnsi="Times New Roman" w:cs="Times New Roman"/>
            <w:i/>
            <w:iCs/>
            <w:color w:val="000000"/>
            <w:sz w:val="24"/>
            <w:szCs w:val="24"/>
            <w:lang w:val="en-US"/>
          </w:rPr>
          <w:t>13</w:t>
        </w:r>
        <w:r w:rsidRPr="00744046">
          <w:rPr>
            <w:rFonts w:ascii="Times New Roman" w:eastAsia="Times New Roman" w:hAnsi="Times New Roman" w:cs="Times New Roman"/>
            <w:color w:val="000000"/>
            <w:sz w:val="24"/>
            <w:szCs w:val="24"/>
            <w:lang w:val="en-US"/>
          </w:rPr>
          <w:t>(6), 489–503.</w:t>
        </w:r>
      </w:ins>
    </w:p>
    <w:p w14:paraId="7606C116" w14:textId="77777777" w:rsidR="00235BE6" w:rsidRDefault="00CE3E33">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rPr>
        <w:pPrChange w:id="456" w:author="Laura H Spencer" w:date="2019-09-11T13:51:00Z">
          <w:pPr>
            <w:numPr>
              <w:numId w:val="1"/>
            </w:numPr>
            <w:pBdr>
              <w:top w:val="nil"/>
              <w:left w:val="nil"/>
              <w:bottom w:val="nil"/>
              <w:right w:val="nil"/>
              <w:between w:val="nil"/>
            </w:pBdr>
            <w:spacing w:line="480" w:lineRule="auto"/>
            <w:ind w:left="720" w:hanging="360"/>
          </w:pPr>
        </w:pPrChange>
      </w:pPr>
      <w:r>
        <w:fldChar w:fldCharType="begin"/>
      </w:r>
      <w:r>
        <w:instrText xml:space="preserve"> HYPERLINK "http://paperpile.com/b/u7YUlw/h3aL4" \h </w:instrText>
      </w:r>
      <w:r>
        <w:fldChar w:fldCharType="separate"/>
      </w:r>
      <w:r w:rsidR="008B0DD7">
        <w:rPr>
          <w:rFonts w:ascii="Times New Roman" w:eastAsia="Times New Roman" w:hAnsi="Times New Roman" w:cs="Times New Roman"/>
          <w:color w:val="000000"/>
          <w:sz w:val="24"/>
          <w:szCs w:val="24"/>
        </w:rPr>
        <w:t>Paladini, G., M. Longshaw, A. Gustinelli, &amp; A. P. Shinn. 2017. Parasitic Diseases in Aquaculture: Their Biology, Diagnosis and Control, p. 37–107. In Diagnosis and Control of Diseases of Fish and Shellfish. John Wiley &amp; Sons, Ltd.</w:t>
      </w:r>
      <w:r>
        <w:rPr>
          <w:rFonts w:ascii="Times New Roman" w:eastAsia="Times New Roman" w:hAnsi="Times New Roman" w:cs="Times New Roman"/>
          <w:color w:val="000000"/>
          <w:sz w:val="24"/>
          <w:szCs w:val="24"/>
        </w:rPr>
        <w:fldChar w:fldCharType="end"/>
      </w:r>
    </w:p>
    <w:p w14:paraId="7C2A5962" w14:textId="77777777" w:rsidR="00235BE6" w:rsidRPr="008037F2" w:rsidRDefault="00CE3E33">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highlight w:val="yellow"/>
          <w:rPrChange w:id="457" w:author="Laura H Spencer" w:date="2019-09-11T13:44:00Z">
            <w:rPr>
              <w:rFonts w:ascii="Times New Roman" w:eastAsia="Times New Roman" w:hAnsi="Times New Roman" w:cs="Times New Roman"/>
              <w:color w:val="000000"/>
              <w:sz w:val="24"/>
              <w:szCs w:val="24"/>
            </w:rPr>
          </w:rPrChange>
        </w:rPr>
        <w:pPrChange w:id="458" w:author="Laura H Spencer" w:date="2019-09-11T13:51:00Z">
          <w:pPr>
            <w:numPr>
              <w:numId w:val="1"/>
            </w:numPr>
            <w:pBdr>
              <w:top w:val="nil"/>
              <w:left w:val="nil"/>
              <w:bottom w:val="nil"/>
              <w:right w:val="nil"/>
              <w:between w:val="nil"/>
            </w:pBdr>
            <w:spacing w:line="480" w:lineRule="auto"/>
            <w:ind w:left="720" w:hanging="360"/>
          </w:pPr>
        </w:pPrChange>
      </w:pPr>
      <w:r w:rsidRPr="008037F2">
        <w:rPr>
          <w:highlight w:val="yellow"/>
          <w:rPrChange w:id="459" w:author="Laura H Spencer" w:date="2019-09-11T13:44:00Z">
            <w:rPr/>
          </w:rPrChange>
        </w:rPr>
        <w:fldChar w:fldCharType="begin"/>
      </w:r>
      <w:r w:rsidRPr="008037F2">
        <w:rPr>
          <w:highlight w:val="yellow"/>
          <w:rPrChange w:id="460" w:author="Laura H Spencer" w:date="2019-09-11T13:44:00Z">
            <w:rPr/>
          </w:rPrChange>
        </w:rPr>
        <w:instrText xml:space="preserve"> HYPERLINK "http://paperpile.com/b/u7YUlw/WwWaS" \h </w:instrText>
      </w:r>
      <w:r w:rsidRPr="008037F2">
        <w:rPr>
          <w:highlight w:val="yellow"/>
          <w:rPrChange w:id="461" w:author="Laura H Spencer" w:date="2019-09-11T13:44:00Z">
            <w:rPr>
              <w:rFonts w:ascii="Times New Roman" w:eastAsia="Times New Roman" w:hAnsi="Times New Roman" w:cs="Times New Roman"/>
              <w:color w:val="000000"/>
              <w:sz w:val="24"/>
              <w:szCs w:val="24"/>
            </w:rPr>
          </w:rPrChange>
        </w:rPr>
        <w:fldChar w:fldCharType="separate"/>
      </w:r>
      <w:r w:rsidR="008B0DD7" w:rsidRPr="008037F2">
        <w:rPr>
          <w:rFonts w:ascii="Times New Roman" w:eastAsia="Times New Roman" w:hAnsi="Times New Roman" w:cs="Times New Roman"/>
          <w:color w:val="000000"/>
          <w:sz w:val="24"/>
          <w:szCs w:val="24"/>
          <w:highlight w:val="yellow"/>
          <w:rPrChange w:id="462" w:author="Laura H Spencer" w:date="2019-09-11T13:44:00Z">
            <w:rPr>
              <w:rFonts w:ascii="Times New Roman" w:eastAsia="Times New Roman" w:hAnsi="Times New Roman" w:cs="Times New Roman"/>
              <w:color w:val="000000"/>
              <w:sz w:val="24"/>
              <w:szCs w:val="24"/>
            </w:rPr>
          </w:rPrChange>
        </w:rPr>
        <w:t>Petersen, F. S. 2016. Addressing obstacles to developing oyster culture in Hawai`i. University of Hawai’i at Hilo.</w:t>
      </w:r>
      <w:r w:rsidRPr="008037F2">
        <w:rPr>
          <w:rFonts w:ascii="Times New Roman" w:eastAsia="Times New Roman" w:hAnsi="Times New Roman" w:cs="Times New Roman"/>
          <w:color w:val="000000"/>
          <w:sz w:val="24"/>
          <w:szCs w:val="24"/>
          <w:highlight w:val="yellow"/>
          <w:rPrChange w:id="463" w:author="Laura H Spencer" w:date="2019-09-11T13:44:00Z">
            <w:rPr>
              <w:rFonts w:ascii="Times New Roman" w:eastAsia="Times New Roman" w:hAnsi="Times New Roman" w:cs="Times New Roman"/>
              <w:color w:val="000000"/>
              <w:sz w:val="24"/>
              <w:szCs w:val="24"/>
            </w:rPr>
          </w:rPrChange>
        </w:rPr>
        <w:fldChar w:fldCharType="end"/>
      </w:r>
    </w:p>
    <w:p w14:paraId="7FB3F01F" w14:textId="77777777" w:rsidR="00235BE6" w:rsidRDefault="008B0DD7">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rPr>
        <w:pPrChange w:id="464" w:author="Laura H Spencer" w:date="2019-09-11T13:51:00Z">
          <w:pPr>
            <w:numPr>
              <w:numId w:val="1"/>
            </w:numPr>
            <w:pBdr>
              <w:top w:val="nil"/>
              <w:left w:val="nil"/>
              <w:bottom w:val="nil"/>
              <w:right w:val="nil"/>
              <w:between w:val="nil"/>
            </w:pBdr>
            <w:spacing w:line="480" w:lineRule="auto"/>
            <w:ind w:left="720" w:hanging="360"/>
          </w:pPr>
        </w:pPrChange>
      </w:pPr>
      <w:r>
        <w:rPr>
          <w:rFonts w:ascii="Times New Roman" w:eastAsia="Times New Roman" w:hAnsi="Times New Roman" w:cs="Times New Roman"/>
          <w:color w:val="000000"/>
          <w:sz w:val="24"/>
          <w:szCs w:val="24"/>
        </w:rPr>
        <w:t>Quinan, J., 1883. Report On Home Fisheries, For February, 1883. Commissioners Of Fisheries, 1883. Fisheries Of The Colony: Report Of Commissioners Of Fisheries For Year 1883. Appendix T: Pp. 77–86. Charles Potter Govt. Pr., Sydney, Nsw, Pp. 100.</w:t>
      </w:r>
    </w:p>
    <w:p w14:paraId="350FC847" w14:textId="77777777" w:rsidR="00235BE6" w:rsidRDefault="008B0DD7">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rPr>
        <w:pPrChange w:id="465" w:author="Laura H Spencer" w:date="2019-09-11T13:51:00Z">
          <w:pPr>
            <w:numPr>
              <w:numId w:val="1"/>
            </w:numPr>
            <w:pBdr>
              <w:top w:val="nil"/>
              <w:left w:val="nil"/>
              <w:bottom w:val="nil"/>
              <w:right w:val="nil"/>
              <w:between w:val="nil"/>
            </w:pBdr>
            <w:spacing w:line="480" w:lineRule="auto"/>
            <w:ind w:left="720" w:hanging="360"/>
          </w:pPr>
        </w:pPrChange>
      </w:pPr>
      <w:r>
        <w:rPr>
          <w:rFonts w:ascii="Times New Roman" w:eastAsia="Times New Roman" w:hAnsi="Times New Roman" w:cs="Times New Roman"/>
          <w:color w:val="000000"/>
          <w:sz w:val="24"/>
          <w:szCs w:val="24"/>
        </w:rPr>
        <w:t>Quinan, J., 1884. Report On Home Fisheries, For February, 1883. Commissioners Of Fisheries, 1884. Fisheries Of The Colony: Report Of Commissioners Of Fisheries For Year 1884. Appendix I: Pp. 11–12. Charles Potter Govt. Pr., Sydney, Nsw, Pp. 100.</w:t>
      </w:r>
    </w:p>
    <w:p w14:paraId="39831EBD" w14:textId="77777777" w:rsidR="00235BE6" w:rsidRPr="008037F2" w:rsidRDefault="00CE3E33">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highlight w:val="yellow"/>
          <w:rPrChange w:id="466" w:author="Laura H Spencer" w:date="2019-09-11T13:44:00Z">
            <w:rPr>
              <w:rFonts w:ascii="Times New Roman" w:eastAsia="Times New Roman" w:hAnsi="Times New Roman" w:cs="Times New Roman"/>
              <w:color w:val="000000"/>
              <w:sz w:val="24"/>
              <w:szCs w:val="24"/>
            </w:rPr>
          </w:rPrChange>
        </w:rPr>
        <w:pPrChange w:id="467" w:author="Laura H Spencer" w:date="2019-09-11T13:51:00Z">
          <w:pPr>
            <w:numPr>
              <w:numId w:val="1"/>
            </w:numPr>
            <w:pBdr>
              <w:top w:val="nil"/>
              <w:left w:val="nil"/>
              <w:bottom w:val="nil"/>
              <w:right w:val="nil"/>
              <w:between w:val="nil"/>
            </w:pBdr>
            <w:spacing w:line="480" w:lineRule="auto"/>
            <w:ind w:left="720" w:hanging="360"/>
          </w:pPr>
        </w:pPrChange>
      </w:pPr>
      <w:r w:rsidRPr="008037F2">
        <w:rPr>
          <w:highlight w:val="yellow"/>
          <w:rPrChange w:id="468" w:author="Laura H Spencer" w:date="2019-09-11T13:44:00Z">
            <w:rPr/>
          </w:rPrChange>
        </w:rPr>
        <w:lastRenderedPageBreak/>
        <w:fldChar w:fldCharType="begin"/>
      </w:r>
      <w:r w:rsidRPr="008037F2">
        <w:rPr>
          <w:highlight w:val="yellow"/>
          <w:rPrChange w:id="469" w:author="Laura H Spencer" w:date="2019-09-11T13:44:00Z">
            <w:rPr/>
          </w:rPrChange>
        </w:rPr>
        <w:instrText xml:space="preserve"> HYPERLINK "http://paperpile.com/b/u7YUlw/ITgZB" \h </w:instrText>
      </w:r>
      <w:r w:rsidRPr="008037F2">
        <w:rPr>
          <w:highlight w:val="yellow"/>
          <w:rPrChange w:id="470" w:author="Laura H Spencer" w:date="2019-09-11T13:44:00Z">
            <w:rPr>
              <w:rFonts w:ascii="Times New Roman" w:eastAsia="Times New Roman" w:hAnsi="Times New Roman" w:cs="Times New Roman"/>
              <w:color w:val="000000"/>
              <w:sz w:val="24"/>
              <w:szCs w:val="24"/>
            </w:rPr>
          </w:rPrChange>
        </w:rPr>
        <w:fldChar w:fldCharType="separate"/>
      </w:r>
      <w:r w:rsidR="008B0DD7" w:rsidRPr="008037F2">
        <w:rPr>
          <w:rFonts w:ascii="Times New Roman" w:eastAsia="Times New Roman" w:hAnsi="Times New Roman" w:cs="Times New Roman"/>
          <w:color w:val="000000"/>
          <w:sz w:val="24"/>
          <w:szCs w:val="24"/>
          <w:highlight w:val="yellow"/>
          <w:rPrChange w:id="471" w:author="Laura H Spencer" w:date="2019-09-11T13:44:00Z">
            <w:rPr>
              <w:rFonts w:ascii="Times New Roman" w:eastAsia="Times New Roman" w:hAnsi="Times New Roman" w:cs="Times New Roman"/>
              <w:color w:val="000000"/>
              <w:sz w:val="24"/>
              <w:szCs w:val="24"/>
            </w:rPr>
          </w:rPrChange>
        </w:rPr>
        <w:t xml:space="preserve">Radashevsky, V. I., P. C. Lana, &amp; R. C. Nalesso. 2006. Morphology and biology of </w:t>
      </w:r>
      <w:r w:rsidRPr="008037F2">
        <w:rPr>
          <w:rFonts w:ascii="Times New Roman" w:eastAsia="Times New Roman" w:hAnsi="Times New Roman" w:cs="Times New Roman"/>
          <w:color w:val="000000"/>
          <w:sz w:val="24"/>
          <w:szCs w:val="24"/>
          <w:highlight w:val="yellow"/>
          <w:rPrChange w:id="472" w:author="Laura H Spencer" w:date="2019-09-11T13:44:00Z">
            <w:rPr>
              <w:rFonts w:ascii="Times New Roman" w:eastAsia="Times New Roman" w:hAnsi="Times New Roman" w:cs="Times New Roman"/>
              <w:color w:val="000000"/>
              <w:sz w:val="24"/>
              <w:szCs w:val="24"/>
            </w:rPr>
          </w:rPrChange>
        </w:rPr>
        <w:fldChar w:fldCharType="end"/>
      </w:r>
      <w:r w:rsidRPr="008037F2">
        <w:rPr>
          <w:highlight w:val="yellow"/>
          <w:rPrChange w:id="473" w:author="Laura H Spencer" w:date="2019-09-11T13:44:00Z">
            <w:rPr/>
          </w:rPrChange>
        </w:rPr>
        <w:fldChar w:fldCharType="begin"/>
      </w:r>
      <w:r w:rsidRPr="008037F2">
        <w:rPr>
          <w:highlight w:val="yellow"/>
          <w:rPrChange w:id="474" w:author="Laura H Spencer" w:date="2019-09-11T13:44:00Z">
            <w:rPr/>
          </w:rPrChange>
        </w:rPr>
        <w:instrText xml:space="preserve"> HYPERLINK "http://paperpile.com/b/u7YUlw/ITgZB" \h </w:instrText>
      </w:r>
      <w:r w:rsidRPr="008037F2">
        <w:rPr>
          <w:highlight w:val="yellow"/>
          <w:rPrChange w:id="475" w:author="Laura H Spencer" w:date="2019-09-11T13:44:00Z">
            <w:rPr>
              <w:rFonts w:ascii="Times New Roman" w:eastAsia="Times New Roman" w:hAnsi="Times New Roman" w:cs="Times New Roman"/>
              <w:i/>
              <w:color w:val="000000"/>
              <w:sz w:val="24"/>
              <w:szCs w:val="24"/>
            </w:rPr>
          </w:rPrChange>
        </w:rPr>
        <w:fldChar w:fldCharType="separate"/>
      </w:r>
      <w:r w:rsidR="008B0DD7" w:rsidRPr="008037F2">
        <w:rPr>
          <w:rFonts w:ascii="Times New Roman" w:eastAsia="Times New Roman" w:hAnsi="Times New Roman" w:cs="Times New Roman"/>
          <w:i/>
          <w:color w:val="000000"/>
          <w:sz w:val="24"/>
          <w:szCs w:val="24"/>
          <w:highlight w:val="yellow"/>
          <w:rPrChange w:id="476" w:author="Laura H Spencer" w:date="2019-09-11T13:44:00Z">
            <w:rPr>
              <w:rFonts w:ascii="Times New Roman" w:eastAsia="Times New Roman" w:hAnsi="Times New Roman" w:cs="Times New Roman"/>
              <w:i/>
              <w:color w:val="000000"/>
              <w:sz w:val="24"/>
              <w:szCs w:val="24"/>
            </w:rPr>
          </w:rPrChange>
        </w:rPr>
        <w:t>Polydora</w:t>
      </w:r>
      <w:r w:rsidRPr="008037F2">
        <w:rPr>
          <w:rFonts w:ascii="Times New Roman" w:eastAsia="Times New Roman" w:hAnsi="Times New Roman" w:cs="Times New Roman"/>
          <w:i/>
          <w:color w:val="000000"/>
          <w:sz w:val="24"/>
          <w:szCs w:val="24"/>
          <w:highlight w:val="yellow"/>
          <w:rPrChange w:id="477" w:author="Laura H Spencer" w:date="2019-09-11T13:44:00Z">
            <w:rPr>
              <w:rFonts w:ascii="Times New Roman" w:eastAsia="Times New Roman" w:hAnsi="Times New Roman" w:cs="Times New Roman"/>
              <w:i/>
              <w:color w:val="000000"/>
              <w:sz w:val="24"/>
              <w:szCs w:val="24"/>
            </w:rPr>
          </w:rPrChange>
        </w:rPr>
        <w:fldChar w:fldCharType="end"/>
      </w:r>
      <w:r w:rsidRPr="008037F2">
        <w:rPr>
          <w:highlight w:val="yellow"/>
          <w:rPrChange w:id="478" w:author="Laura H Spencer" w:date="2019-09-11T13:44:00Z">
            <w:rPr/>
          </w:rPrChange>
        </w:rPr>
        <w:fldChar w:fldCharType="begin"/>
      </w:r>
      <w:r w:rsidRPr="008037F2">
        <w:rPr>
          <w:highlight w:val="yellow"/>
          <w:rPrChange w:id="479" w:author="Laura H Spencer" w:date="2019-09-11T13:44:00Z">
            <w:rPr/>
          </w:rPrChange>
        </w:rPr>
        <w:instrText xml:space="preserve"> HYPERLINK "http://paperpile.com/b/u7YUlw/ITgZB" \h </w:instrText>
      </w:r>
      <w:r w:rsidRPr="008037F2">
        <w:rPr>
          <w:highlight w:val="yellow"/>
          <w:rPrChange w:id="480" w:author="Laura H Spencer" w:date="2019-09-11T13:44:00Z">
            <w:rPr>
              <w:rFonts w:ascii="Times New Roman" w:eastAsia="Times New Roman" w:hAnsi="Times New Roman" w:cs="Times New Roman"/>
              <w:color w:val="000000"/>
              <w:sz w:val="24"/>
              <w:szCs w:val="24"/>
            </w:rPr>
          </w:rPrChange>
        </w:rPr>
        <w:fldChar w:fldCharType="separate"/>
      </w:r>
      <w:r w:rsidR="008B0DD7" w:rsidRPr="008037F2">
        <w:rPr>
          <w:rFonts w:ascii="Times New Roman" w:eastAsia="Times New Roman" w:hAnsi="Times New Roman" w:cs="Times New Roman"/>
          <w:color w:val="000000"/>
          <w:sz w:val="24"/>
          <w:szCs w:val="24"/>
          <w:highlight w:val="yellow"/>
          <w:rPrChange w:id="481" w:author="Laura H Spencer" w:date="2019-09-11T13:44:00Z">
            <w:rPr>
              <w:rFonts w:ascii="Times New Roman" w:eastAsia="Times New Roman" w:hAnsi="Times New Roman" w:cs="Times New Roman"/>
              <w:color w:val="000000"/>
              <w:sz w:val="24"/>
              <w:szCs w:val="24"/>
            </w:rPr>
          </w:rPrChange>
        </w:rPr>
        <w:t xml:space="preserve"> species (Polychaeta: Spionidae) boring into oyster shells in South America, with the description of a new species. Zootaxa.</w:t>
      </w:r>
      <w:r w:rsidRPr="008037F2">
        <w:rPr>
          <w:rFonts w:ascii="Times New Roman" w:eastAsia="Times New Roman" w:hAnsi="Times New Roman" w:cs="Times New Roman"/>
          <w:color w:val="000000"/>
          <w:sz w:val="24"/>
          <w:szCs w:val="24"/>
          <w:highlight w:val="yellow"/>
          <w:rPrChange w:id="482" w:author="Laura H Spencer" w:date="2019-09-11T13:44:00Z">
            <w:rPr>
              <w:rFonts w:ascii="Times New Roman" w:eastAsia="Times New Roman" w:hAnsi="Times New Roman" w:cs="Times New Roman"/>
              <w:color w:val="000000"/>
              <w:sz w:val="24"/>
              <w:szCs w:val="24"/>
            </w:rPr>
          </w:rPrChange>
        </w:rPr>
        <w:fldChar w:fldCharType="end"/>
      </w:r>
    </w:p>
    <w:p w14:paraId="763F156B" w14:textId="2A9F149D" w:rsidR="00235BE6" w:rsidRDefault="002133F0">
      <w:pPr>
        <w:numPr>
          <w:ilvl w:val="0"/>
          <w:numId w:val="4"/>
        </w:numPr>
        <w:pBdr>
          <w:top w:val="nil"/>
          <w:left w:val="nil"/>
          <w:bottom w:val="nil"/>
          <w:right w:val="nil"/>
          <w:between w:val="nil"/>
        </w:pBdr>
        <w:spacing w:line="480" w:lineRule="auto"/>
        <w:rPr>
          <w:ins w:id="483" w:author="Laura H Spencer" w:date="2019-09-29T12:33:00Z"/>
          <w:rFonts w:ascii="Times New Roman" w:eastAsia="Times New Roman" w:hAnsi="Times New Roman" w:cs="Times New Roman"/>
          <w:color w:val="000000"/>
          <w:sz w:val="24"/>
          <w:szCs w:val="24"/>
        </w:rPr>
      </w:pPr>
      <w:hyperlink r:id="rId188">
        <w:r w:rsidR="008B0DD7">
          <w:rPr>
            <w:rFonts w:ascii="Times New Roman" w:eastAsia="Times New Roman" w:hAnsi="Times New Roman" w:cs="Times New Roman"/>
            <w:color w:val="000000"/>
            <w:sz w:val="24"/>
            <w:szCs w:val="24"/>
          </w:rPr>
          <w:t xml:space="preserve">Radashevsky, V. I., &amp; V. V. Pankova. 2006. The morphology of two sibling sympatric </w:t>
        </w:r>
      </w:hyperlink>
      <w:hyperlink r:id="rId189">
        <w:r w:rsidR="008B0DD7">
          <w:rPr>
            <w:rFonts w:ascii="Times New Roman" w:eastAsia="Times New Roman" w:hAnsi="Times New Roman" w:cs="Times New Roman"/>
            <w:i/>
            <w:color w:val="000000"/>
            <w:sz w:val="24"/>
            <w:szCs w:val="24"/>
          </w:rPr>
          <w:t>Polydora</w:t>
        </w:r>
      </w:hyperlink>
      <w:hyperlink r:id="rId190">
        <w:r w:rsidR="008B0DD7">
          <w:rPr>
            <w:rFonts w:ascii="Times New Roman" w:eastAsia="Times New Roman" w:hAnsi="Times New Roman" w:cs="Times New Roman"/>
            <w:color w:val="000000"/>
            <w:sz w:val="24"/>
            <w:szCs w:val="24"/>
          </w:rPr>
          <w:t xml:space="preserve"> species (Polychaeta: Spionidae) from the Sea of Japan. J. Mar. Biol. Assoc. U. K. 86: 245–252.</w:t>
        </w:r>
      </w:hyperlink>
    </w:p>
    <w:p w14:paraId="33E68E5C" w14:textId="54F2EF56" w:rsidR="0085520F" w:rsidRPr="00755762" w:rsidRDefault="0085520F" w:rsidP="00755762">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lang w:val="en-US"/>
        </w:rPr>
      </w:pPr>
      <w:ins w:id="484" w:author="Laura H Spencer" w:date="2019-09-29T12:33:00Z">
        <w:r w:rsidRPr="0085520F">
          <w:rPr>
            <w:rFonts w:ascii="Times New Roman" w:eastAsia="Times New Roman" w:hAnsi="Times New Roman" w:cs="Times New Roman"/>
            <w:color w:val="000000"/>
            <w:sz w:val="24"/>
            <w:szCs w:val="24"/>
            <w:lang w:val="en-US"/>
          </w:rPr>
          <w:t xml:space="preserve">Riascos, J. M., Heilmayer, O., Oliva, M. E., Laudien, J., &amp; Arntz, W. E. 2008. Infestation of the surf clam Mesodesma donacium by the spionid polychaete Polydora bioccipitalis. </w:t>
        </w:r>
        <w:r w:rsidRPr="0085520F">
          <w:rPr>
            <w:rFonts w:ascii="Times New Roman" w:eastAsia="Times New Roman" w:hAnsi="Times New Roman" w:cs="Times New Roman"/>
            <w:i/>
            <w:iCs/>
            <w:color w:val="000000"/>
            <w:sz w:val="24"/>
            <w:szCs w:val="24"/>
            <w:lang w:val="en-US"/>
          </w:rPr>
          <w:t>Journal of Sea Research</w:t>
        </w:r>
        <w:r w:rsidRPr="0085520F">
          <w:rPr>
            <w:rFonts w:ascii="Times New Roman" w:eastAsia="Times New Roman" w:hAnsi="Times New Roman" w:cs="Times New Roman"/>
            <w:color w:val="000000"/>
            <w:sz w:val="24"/>
            <w:szCs w:val="24"/>
            <w:lang w:val="en-US"/>
          </w:rPr>
          <w:t xml:space="preserve">, </w:t>
        </w:r>
        <w:r w:rsidRPr="00755762">
          <w:rPr>
            <w:rFonts w:ascii="Times New Roman" w:eastAsia="Times New Roman" w:hAnsi="Times New Roman" w:cs="Times New Roman"/>
            <w:iCs/>
            <w:color w:val="000000"/>
            <w:sz w:val="24"/>
            <w:szCs w:val="24"/>
            <w:lang w:val="en-US"/>
          </w:rPr>
          <w:t>59</w:t>
        </w:r>
        <w:r w:rsidRPr="0085520F">
          <w:rPr>
            <w:rFonts w:ascii="Times New Roman" w:eastAsia="Times New Roman" w:hAnsi="Times New Roman" w:cs="Times New Roman"/>
            <w:color w:val="000000"/>
            <w:sz w:val="24"/>
            <w:szCs w:val="24"/>
            <w:lang w:val="en-US"/>
          </w:rPr>
          <w:t>(4), 217–227.</w:t>
        </w:r>
      </w:ins>
    </w:p>
    <w:p w14:paraId="6D25A520" w14:textId="77777777" w:rsidR="00235BE6" w:rsidRDefault="002133F0" w:rsidP="00755762">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91">
        <w:r w:rsidR="008B0DD7">
          <w:rPr>
            <w:rFonts w:ascii="Times New Roman" w:eastAsia="Times New Roman" w:hAnsi="Times New Roman" w:cs="Times New Roman"/>
            <w:color w:val="000000"/>
            <w:sz w:val="24"/>
            <w:szCs w:val="24"/>
          </w:rPr>
          <w:t xml:space="preserve">Riascos, J. M., N. Guzmán, J. Laudien, M. E. Oliva, O. Heilmayer, and L. Ortlieb. 2009. Long-term parasitic association between the boring polychaete </w:t>
        </w:r>
      </w:hyperlink>
      <w:hyperlink r:id="rId192">
        <w:r w:rsidR="008B0DD7">
          <w:rPr>
            <w:rFonts w:ascii="Times New Roman" w:eastAsia="Times New Roman" w:hAnsi="Times New Roman" w:cs="Times New Roman"/>
            <w:i/>
            <w:color w:val="000000"/>
            <w:sz w:val="24"/>
            <w:szCs w:val="24"/>
          </w:rPr>
          <w:t>Polydora bioccipitalis</w:t>
        </w:r>
      </w:hyperlink>
      <w:hyperlink r:id="rId193">
        <w:r w:rsidR="008B0DD7">
          <w:rPr>
            <w:rFonts w:ascii="Times New Roman" w:eastAsia="Times New Roman" w:hAnsi="Times New Roman" w:cs="Times New Roman"/>
            <w:color w:val="000000"/>
            <w:sz w:val="24"/>
            <w:szCs w:val="24"/>
          </w:rPr>
          <w:t xml:space="preserve"> and </w:t>
        </w:r>
      </w:hyperlink>
      <w:hyperlink r:id="rId194">
        <w:r w:rsidR="008B0DD7">
          <w:rPr>
            <w:rFonts w:ascii="Times New Roman" w:eastAsia="Times New Roman" w:hAnsi="Times New Roman" w:cs="Times New Roman"/>
            <w:i/>
            <w:color w:val="000000"/>
            <w:sz w:val="24"/>
            <w:szCs w:val="24"/>
          </w:rPr>
          <w:t>Mesodesma donacium</w:t>
        </w:r>
      </w:hyperlink>
      <w:hyperlink r:id="rId195">
        <w:r w:rsidR="008B0DD7">
          <w:rPr>
            <w:rFonts w:ascii="Times New Roman" w:eastAsia="Times New Roman" w:hAnsi="Times New Roman" w:cs="Times New Roman"/>
            <w:color w:val="000000"/>
            <w:sz w:val="24"/>
            <w:szCs w:val="24"/>
          </w:rPr>
          <w:t>. Dis. Aquat. Organ. 85: 209–215.</w:t>
        </w:r>
      </w:hyperlink>
    </w:p>
    <w:p w14:paraId="583CB52F" w14:textId="77777777" w:rsidR="00235BE6" w:rsidRDefault="002133F0" w:rsidP="00755762">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96">
        <w:r w:rsidR="008B0DD7">
          <w:rPr>
            <w:rFonts w:ascii="Times New Roman" w:eastAsia="Times New Roman" w:hAnsi="Times New Roman" w:cs="Times New Roman"/>
            <w:color w:val="000000"/>
            <w:sz w:val="24"/>
            <w:szCs w:val="24"/>
          </w:rPr>
          <w:t>Royer, J., M. Ropert, M. Mathieu, &amp; K. Costil. 2006a. Presence of spionid worms and other epibionts in Pacific oysters (</w:t>
        </w:r>
      </w:hyperlink>
      <w:hyperlink r:id="rId197">
        <w:r w:rsidR="008B0DD7">
          <w:rPr>
            <w:rFonts w:ascii="Times New Roman" w:eastAsia="Times New Roman" w:hAnsi="Times New Roman" w:cs="Times New Roman"/>
            <w:i/>
            <w:color w:val="000000"/>
            <w:sz w:val="24"/>
            <w:szCs w:val="24"/>
          </w:rPr>
          <w:t>Crassostrea gigas</w:t>
        </w:r>
      </w:hyperlink>
      <w:hyperlink r:id="rId198">
        <w:r w:rsidR="008B0DD7">
          <w:rPr>
            <w:rFonts w:ascii="Times New Roman" w:eastAsia="Times New Roman" w:hAnsi="Times New Roman" w:cs="Times New Roman"/>
            <w:color w:val="000000"/>
            <w:sz w:val="24"/>
            <w:szCs w:val="24"/>
          </w:rPr>
          <w:t>) cultured in Normandy, France. Aquaculture 253: 461–474.</w:t>
        </w:r>
      </w:hyperlink>
    </w:p>
    <w:p w14:paraId="2BFFAFF5" w14:textId="77777777" w:rsidR="00235BE6" w:rsidRDefault="002133F0" w:rsidP="00755762">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199">
        <w:r w:rsidR="008B0DD7">
          <w:rPr>
            <w:rFonts w:ascii="Times New Roman" w:eastAsia="Times New Roman" w:hAnsi="Times New Roman" w:cs="Times New Roman"/>
            <w:color w:val="000000"/>
            <w:sz w:val="24"/>
            <w:szCs w:val="24"/>
          </w:rPr>
          <w:t xml:space="preserve">Sato-Okoshi, W. &amp; K. Okoshi. 1997. Survey of the Genera </w:t>
        </w:r>
      </w:hyperlink>
      <w:hyperlink r:id="rId200">
        <w:r w:rsidR="008B0DD7">
          <w:rPr>
            <w:rFonts w:ascii="Times New Roman" w:eastAsia="Times New Roman" w:hAnsi="Times New Roman" w:cs="Times New Roman"/>
            <w:i/>
            <w:color w:val="000000"/>
            <w:sz w:val="24"/>
            <w:szCs w:val="24"/>
          </w:rPr>
          <w:t>Polydora</w:t>
        </w:r>
      </w:hyperlink>
      <w:hyperlink r:id="rId201">
        <w:r w:rsidR="008B0DD7">
          <w:rPr>
            <w:rFonts w:ascii="Times New Roman" w:eastAsia="Times New Roman" w:hAnsi="Times New Roman" w:cs="Times New Roman"/>
            <w:color w:val="000000"/>
            <w:sz w:val="24"/>
            <w:szCs w:val="24"/>
          </w:rPr>
          <w:t xml:space="preserve">, </w:t>
        </w:r>
      </w:hyperlink>
      <w:hyperlink r:id="rId202">
        <w:r w:rsidR="008B0DD7">
          <w:rPr>
            <w:rFonts w:ascii="Times New Roman" w:eastAsia="Times New Roman" w:hAnsi="Times New Roman" w:cs="Times New Roman"/>
            <w:i/>
            <w:color w:val="000000"/>
            <w:sz w:val="24"/>
            <w:szCs w:val="24"/>
          </w:rPr>
          <w:t>Boccardiella</w:t>
        </w:r>
      </w:hyperlink>
      <w:hyperlink r:id="rId203">
        <w:r w:rsidR="008B0DD7">
          <w:rPr>
            <w:rFonts w:ascii="Times New Roman" w:eastAsia="Times New Roman" w:hAnsi="Times New Roman" w:cs="Times New Roman"/>
            <w:color w:val="000000"/>
            <w:sz w:val="24"/>
            <w:szCs w:val="24"/>
          </w:rPr>
          <w:t xml:space="preserve"> and </w:t>
        </w:r>
      </w:hyperlink>
      <w:hyperlink r:id="rId204">
        <w:r w:rsidR="008B0DD7">
          <w:rPr>
            <w:rFonts w:ascii="Times New Roman" w:eastAsia="Times New Roman" w:hAnsi="Times New Roman" w:cs="Times New Roman"/>
            <w:i/>
            <w:color w:val="000000"/>
            <w:sz w:val="24"/>
            <w:szCs w:val="24"/>
          </w:rPr>
          <w:t>Boccardia</w:t>
        </w:r>
      </w:hyperlink>
      <w:hyperlink r:id="rId205">
        <w:r w:rsidR="008B0DD7">
          <w:rPr>
            <w:rFonts w:ascii="Times New Roman" w:eastAsia="Times New Roman" w:hAnsi="Times New Roman" w:cs="Times New Roman"/>
            <w:color w:val="000000"/>
            <w:sz w:val="24"/>
            <w:szCs w:val="24"/>
          </w:rPr>
          <w:t xml:space="preserve"> (Polychaeta, Spionidae) in Barkley Sound (Vancouver Island, Canada), with Special Reference to Boring Activity. Bull. Mar. Sci. 60: 482–493.</w:t>
        </w:r>
      </w:hyperlink>
    </w:p>
    <w:p w14:paraId="0B0E025B" w14:textId="77777777" w:rsidR="00235BE6" w:rsidRDefault="002133F0" w:rsidP="00755762">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206">
        <w:r w:rsidR="008B0DD7">
          <w:rPr>
            <w:rFonts w:ascii="Times New Roman" w:eastAsia="Times New Roman" w:hAnsi="Times New Roman" w:cs="Times New Roman"/>
            <w:color w:val="000000"/>
            <w:sz w:val="24"/>
            <w:szCs w:val="24"/>
          </w:rPr>
          <w:t xml:space="preserve">Sato-Okoshi, W. &amp; H. Abe. 2012. Morphological and molecular sequence analysis of the harmful shell boring species of </w:t>
        </w:r>
      </w:hyperlink>
      <w:hyperlink r:id="rId207">
        <w:r w:rsidR="008B0DD7">
          <w:rPr>
            <w:rFonts w:ascii="Times New Roman" w:eastAsia="Times New Roman" w:hAnsi="Times New Roman" w:cs="Times New Roman"/>
            <w:i/>
            <w:color w:val="000000"/>
            <w:sz w:val="24"/>
            <w:szCs w:val="24"/>
          </w:rPr>
          <w:t>Polydora</w:t>
        </w:r>
      </w:hyperlink>
      <w:hyperlink r:id="rId208">
        <w:r w:rsidR="008B0DD7">
          <w:rPr>
            <w:rFonts w:ascii="Times New Roman" w:eastAsia="Times New Roman" w:hAnsi="Times New Roman" w:cs="Times New Roman"/>
            <w:color w:val="000000"/>
            <w:sz w:val="24"/>
            <w:szCs w:val="24"/>
          </w:rPr>
          <w:t xml:space="preserve"> (Polychaeta: Spionidae) from Japan and Australia. Aquaculture 368-369: 40–47.</w:t>
        </w:r>
      </w:hyperlink>
    </w:p>
    <w:p w14:paraId="337D00F3" w14:textId="77777777" w:rsidR="00235BE6" w:rsidRDefault="002133F0" w:rsidP="00755762">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209">
        <w:r w:rsidR="008B0DD7">
          <w:rPr>
            <w:rFonts w:ascii="Times New Roman" w:eastAsia="Times New Roman" w:hAnsi="Times New Roman" w:cs="Times New Roman"/>
            <w:color w:val="000000"/>
            <w:sz w:val="24"/>
            <w:szCs w:val="24"/>
          </w:rPr>
          <w:t>Sato-Okoshi, W., K. Okoshi, B.-S. Koh, Y.-H. Kim, &amp; J.-S. Hong. 2012. Polydorid species (Polychaeta: Spionidae) associated with commercially important mollusk shells in Korean waters. Aquaculture 350-353: 82–90.</w:t>
        </w:r>
      </w:hyperlink>
    </w:p>
    <w:p w14:paraId="5D9A4457" w14:textId="77777777" w:rsidR="00235BE6" w:rsidRDefault="002133F0" w:rsidP="00755762">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210">
        <w:r w:rsidR="008B0DD7">
          <w:rPr>
            <w:rFonts w:ascii="Times New Roman" w:eastAsia="Times New Roman" w:hAnsi="Times New Roman" w:cs="Times New Roman"/>
            <w:color w:val="000000"/>
            <w:sz w:val="24"/>
            <w:szCs w:val="24"/>
          </w:rPr>
          <w:t xml:space="preserve">Schleyer, M. H. 1991. Shell-borers in the oyster, </w:t>
        </w:r>
      </w:hyperlink>
      <w:hyperlink r:id="rId211">
        <w:r w:rsidR="008B0DD7">
          <w:rPr>
            <w:rFonts w:ascii="Times New Roman" w:eastAsia="Times New Roman" w:hAnsi="Times New Roman" w:cs="Times New Roman"/>
            <w:i/>
            <w:color w:val="000000"/>
            <w:sz w:val="24"/>
            <w:szCs w:val="24"/>
          </w:rPr>
          <w:t>Striostrea margaritacea</w:t>
        </w:r>
      </w:hyperlink>
      <w:hyperlink r:id="rId212">
        <w:r w:rsidR="008B0DD7">
          <w:rPr>
            <w:rFonts w:ascii="Times New Roman" w:eastAsia="Times New Roman" w:hAnsi="Times New Roman" w:cs="Times New Roman"/>
            <w:color w:val="000000"/>
            <w:sz w:val="24"/>
            <w:szCs w:val="24"/>
          </w:rPr>
          <w:t>: Pests or symbionts? Symbiosis 10: 135–144.</w:t>
        </w:r>
      </w:hyperlink>
    </w:p>
    <w:p w14:paraId="023CA430" w14:textId="77777777" w:rsidR="00235BE6" w:rsidRDefault="002133F0" w:rsidP="00755762">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213">
        <w:r w:rsidR="008B0DD7">
          <w:rPr>
            <w:rFonts w:ascii="Times New Roman" w:eastAsia="Times New Roman" w:hAnsi="Times New Roman" w:cs="Times New Roman"/>
            <w:color w:val="000000"/>
            <w:sz w:val="24"/>
            <w:szCs w:val="24"/>
          </w:rPr>
          <w:t>Shinn, A. P., J. Pratoomyot, J. E. Bron, G. Paladini, E. E. Brooker, and A. J. Brooker. 2015. Economic costs of protistan and metazoan parasites to global mariculture. Parasitology 142: 196–270.</w:t>
        </w:r>
      </w:hyperlink>
    </w:p>
    <w:p w14:paraId="6B736C19" w14:textId="77777777" w:rsidR="00235BE6" w:rsidRDefault="002133F0" w:rsidP="00755762">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hyperlink r:id="rId214">
        <w:r w:rsidR="008B0DD7">
          <w:rPr>
            <w:rFonts w:ascii="Times New Roman" w:eastAsia="Times New Roman" w:hAnsi="Times New Roman" w:cs="Times New Roman"/>
            <w:color w:val="000000"/>
            <w:sz w:val="24"/>
            <w:szCs w:val="24"/>
          </w:rPr>
          <w:t xml:space="preserve">Simon, C. A. 2011. </w:t>
        </w:r>
      </w:hyperlink>
      <w:hyperlink r:id="rId215">
        <w:r w:rsidR="008B0DD7">
          <w:rPr>
            <w:rFonts w:ascii="Times New Roman" w:eastAsia="Times New Roman" w:hAnsi="Times New Roman" w:cs="Times New Roman"/>
            <w:i/>
            <w:color w:val="000000"/>
            <w:sz w:val="24"/>
            <w:szCs w:val="24"/>
          </w:rPr>
          <w:t>Polydora</w:t>
        </w:r>
      </w:hyperlink>
      <w:hyperlink r:id="rId216">
        <w:r w:rsidR="008B0DD7">
          <w:rPr>
            <w:rFonts w:ascii="Times New Roman" w:eastAsia="Times New Roman" w:hAnsi="Times New Roman" w:cs="Times New Roman"/>
            <w:color w:val="000000"/>
            <w:sz w:val="24"/>
            <w:szCs w:val="24"/>
          </w:rPr>
          <w:t xml:space="preserve"> and </w:t>
        </w:r>
      </w:hyperlink>
      <w:hyperlink r:id="rId217">
        <w:r w:rsidR="008B0DD7">
          <w:rPr>
            <w:rFonts w:ascii="Times New Roman" w:eastAsia="Times New Roman" w:hAnsi="Times New Roman" w:cs="Times New Roman"/>
            <w:i/>
            <w:color w:val="000000"/>
            <w:sz w:val="24"/>
            <w:szCs w:val="24"/>
          </w:rPr>
          <w:t>Dipolydora</w:t>
        </w:r>
      </w:hyperlink>
      <w:hyperlink r:id="rId218">
        <w:r w:rsidR="008B0DD7">
          <w:rPr>
            <w:rFonts w:ascii="Times New Roman" w:eastAsia="Times New Roman" w:hAnsi="Times New Roman" w:cs="Times New Roman"/>
            <w:color w:val="000000"/>
            <w:sz w:val="24"/>
            <w:szCs w:val="24"/>
          </w:rPr>
          <w:t xml:space="preserve"> (Polychaeta: Spionidae) Associated with Molluscs on the South Coast of South Africa, with Descriptions of Two New Species. Afr. Invertebr. 52: 39–50.</w:t>
        </w:r>
      </w:hyperlink>
    </w:p>
    <w:p w14:paraId="4606F0CC" w14:textId="26126BBE" w:rsidR="00235BE6" w:rsidRDefault="002133F0">
      <w:pPr>
        <w:numPr>
          <w:ilvl w:val="0"/>
          <w:numId w:val="4"/>
        </w:numPr>
        <w:pBdr>
          <w:top w:val="nil"/>
          <w:left w:val="nil"/>
          <w:bottom w:val="nil"/>
          <w:right w:val="nil"/>
          <w:between w:val="nil"/>
        </w:pBdr>
        <w:spacing w:line="480" w:lineRule="auto"/>
        <w:rPr>
          <w:ins w:id="485" w:author="Laura H Spencer" w:date="2019-09-29T10:30:00Z"/>
          <w:rFonts w:ascii="Times New Roman" w:eastAsia="Times New Roman" w:hAnsi="Times New Roman" w:cs="Times New Roman"/>
          <w:color w:val="000000"/>
          <w:sz w:val="24"/>
          <w:szCs w:val="24"/>
        </w:rPr>
      </w:pPr>
      <w:hyperlink r:id="rId219">
        <w:r w:rsidR="008B0DD7">
          <w:rPr>
            <w:rFonts w:ascii="Times New Roman" w:eastAsia="Times New Roman" w:hAnsi="Times New Roman" w:cs="Times New Roman"/>
            <w:color w:val="000000"/>
            <w:sz w:val="24"/>
            <w:szCs w:val="24"/>
          </w:rPr>
          <w:t>Simon, C. A., &amp; W. Sato-Okoshi. 2015. Polydorid polychaetes on farmed molluscs: distribution, spread and factors contributing to their success. Aquacult. Environ. Interact. 7: 147–166.</w:t>
        </w:r>
      </w:hyperlink>
    </w:p>
    <w:p w14:paraId="2BBC0C53" w14:textId="4A39C143" w:rsidR="00055D5F" w:rsidRPr="00055D5F" w:rsidRDefault="00055D5F">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lang w:val="en-US"/>
          <w:rPrChange w:id="486" w:author="Laura H Spencer" w:date="2019-09-29T10:30:00Z">
            <w:rPr>
              <w:rFonts w:ascii="Times New Roman" w:eastAsia="Times New Roman" w:hAnsi="Times New Roman" w:cs="Times New Roman"/>
              <w:color w:val="000000"/>
              <w:sz w:val="24"/>
              <w:szCs w:val="24"/>
            </w:rPr>
          </w:rPrChange>
        </w:rPr>
        <w:pPrChange w:id="487" w:author="Laura H Spencer" w:date="2019-09-29T10:30:00Z">
          <w:pPr>
            <w:numPr>
              <w:numId w:val="1"/>
            </w:numPr>
            <w:pBdr>
              <w:top w:val="nil"/>
              <w:left w:val="nil"/>
              <w:bottom w:val="nil"/>
              <w:right w:val="nil"/>
              <w:between w:val="nil"/>
            </w:pBdr>
            <w:spacing w:line="480" w:lineRule="auto"/>
            <w:ind w:left="720" w:hanging="360"/>
          </w:pPr>
        </w:pPrChange>
      </w:pPr>
      <w:ins w:id="488" w:author="Laura H Spencer" w:date="2019-09-29T10:30:00Z">
        <w:r w:rsidRPr="00055D5F">
          <w:rPr>
            <w:rFonts w:ascii="Times New Roman" w:eastAsia="Times New Roman" w:hAnsi="Times New Roman" w:cs="Times New Roman"/>
            <w:color w:val="000000"/>
            <w:sz w:val="24"/>
            <w:szCs w:val="24"/>
            <w:lang w:val="en-US"/>
          </w:rPr>
          <w:t xml:space="preserve">Smith, G. S. 1981. Southern Queensland’s oyster industry. </w:t>
        </w:r>
        <w:r w:rsidRPr="00055D5F">
          <w:rPr>
            <w:rFonts w:ascii="Times New Roman" w:eastAsia="Times New Roman" w:hAnsi="Times New Roman" w:cs="Times New Roman"/>
            <w:i/>
            <w:iCs/>
            <w:color w:val="000000"/>
            <w:sz w:val="24"/>
            <w:szCs w:val="24"/>
            <w:lang w:val="en-US"/>
          </w:rPr>
          <w:t>Journal of the Royal Historical Society of Queensland</w:t>
        </w:r>
        <w:r w:rsidRPr="00055D5F">
          <w:rPr>
            <w:rFonts w:ascii="Times New Roman" w:eastAsia="Times New Roman" w:hAnsi="Times New Roman" w:cs="Times New Roman"/>
            <w:color w:val="000000"/>
            <w:sz w:val="24"/>
            <w:szCs w:val="24"/>
            <w:lang w:val="en-US"/>
          </w:rPr>
          <w:t xml:space="preserve">, </w:t>
        </w:r>
        <w:r w:rsidRPr="00055D5F">
          <w:rPr>
            <w:rFonts w:ascii="Times New Roman" w:eastAsia="Times New Roman" w:hAnsi="Times New Roman" w:cs="Times New Roman"/>
            <w:iCs/>
            <w:color w:val="000000"/>
            <w:sz w:val="24"/>
            <w:szCs w:val="24"/>
            <w:lang w:val="en-US"/>
            <w:rPrChange w:id="489" w:author="Laura H Spencer" w:date="2019-09-29T10:30:00Z">
              <w:rPr>
                <w:rFonts w:ascii="Times New Roman" w:eastAsia="Times New Roman" w:hAnsi="Times New Roman" w:cs="Times New Roman"/>
                <w:i/>
                <w:iCs/>
                <w:color w:val="000000"/>
                <w:sz w:val="24"/>
                <w:szCs w:val="24"/>
                <w:lang w:val="en-US"/>
              </w:rPr>
            </w:rPrChange>
          </w:rPr>
          <w:t>11</w:t>
        </w:r>
        <w:r w:rsidRPr="00055D5F">
          <w:rPr>
            <w:rFonts w:ascii="Times New Roman" w:eastAsia="Times New Roman" w:hAnsi="Times New Roman" w:cs="Times New Roman"/>
            <w:color w:val="000000"/>
            <w:sz w:val="24"/>
            <w:szCs w:val="24"/>
            <w:lang w:val="en-US"/>
          </w:rPr>
          <w:t>(3), 45–58.</w:t>
        </w:r>
      </w:ins>
    </w:p>
    <w:p w14:paraId="13509A4E" w14:textId="77777777" w:rsidR="00235BE6" w:rsidRDefault="00CE3E33">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rPr>
        <w:pPrChange w:id="490" w:author="Laura H Spencer" w:date="2019-09-11T13:51:00Z">
          <w:pPr>
            <w:numPr>
              <w:numId w:val="1"/>
            </w:numPr>
            <w:pBdr>
              <w:top w:val="nil"/>
              <w:left w:val="nil"/>
              <w:bottom w:val="nil"/>
              <w:right w:val="nil"/>
              <w:between w:val="nil"/>
            </w:pBdr>
            <w:spacing w:line="480" w:lineRule="auto"/>
            <w:ind w:left="720" w:hanging="360"/>
          </w:pPr>
        </w:pPrChange>
      </w:pPr>
      <w:r>
        <w:fldChar w:fldCharType="begin"/>
      </w:r>
      <w:r>
        <w:instrText xml:space="preserve"> HYPERLINK "http://paperpile.com/b/u7YUlw/2XGwc" \h </w:instrText>
      </w:r>
      <w:r>
        <w:fldChar w:fldCharType="separate"/>
      </w:r>
      <w:r w:rsidR="008B0DD7">
        <w:rPr>
          <w:rFonts w:ascii="Times New Roman" w:eastAsia="Times New Roman" w:hAnsi="Times New Roman" w:cs="Times New Roman"/>
          <w:color w:val="000000"/>
          <w:sz w:val="24"/>
          <w:szCs w:val="24"/>
        </w:rPr>
        <w:t xml:space="preserve">Teramoto, W., W. Sato-Okoshi, H. Abe, G. Nishitani, &amp; Y. Endo. 2013. Morphology, 18S rRNA gene sequence and life history of a new </w:t>
      </w:r>
      <w:r>
        <w:rPr>
          <w:rFonts w:ascii="Times New Roman" w:eastAsia="Times New Roman" w:hAnsi="Times New Roman" w:cs="Times New Roman"/>
          <w:color w:val="000000"/>
          <w:sz w:val="24"/>
          <w:szCs w:val="24"/>
        </w:rPr>
        <w:fldChar w:fldCharType="end"/>
      </w:r>
      <w:r>
        <w:fldChar w:fldCharType="begin"/>
      </w:r>
      <w:r>
        <w:instrText xml:space="preserve"> HYPERLINK "http://paperpile.com/b/u7YUlw/2XGwc" \h </w:instrText>
      </w:r>
      <w:r>
        <w:fldChar w:fldCharType="separate"/>
      </w:r>
      <w:r w:rsidR="008B0DD7">
        <w:rPr>
          <w:rFonts w:ascii="Times New Roman" w:eastAsia="Times New Roman" w:hAnsi="Times New Roman" w:cs="Times New Roman"/>
          <w:i/>
          <w:color w:val="000000"/>
          <w:sz w:val="24"/>
          <w:szCs w:val="24"/>
        </w:rPr>
        <w:t>Polydora</w:t>
      </w:r>
      <w:r>
        <w:rPr>
          <w:rFonts w:ascii="Times New Roman" w:eastAsia="Times New Roman" w:hAnsi="Times New Roman" w:cs="Times New Roman"/>
          <w:i/>
          <w:color w:val="000000"/>
          <w:sz w:val="24"/>
          <w:szCs w:val="24"/>
        </w:rPr>
        <w:fldChar w:fldCharType="end"/>
      </w:r>
      <w:r>
        <w:fldChar w:fldCharType="begin"/>
      </w:r>
      <w:r>
        <w:instrText xml:space="preserve"> HYPERLINK "http://paperpile.com/b/u7YUlw/2XGwc" \h </w:instrText>
      </w:r>
      <w:r>
        <w:fldChar w:fldCharType="separate"/>
      </w:r>
      <w:r w:rsidR="008B0DD7">
        <w:rPr>
          <w:rFonts w:ascii="Times New Roman" w:eastAsia="Times New Roman" w:hAnsi="Times New Roman" w:cs="Times New Roman"/>
          <w:color w:val="000000"/>
          <w:sz w:val="24"/>
          <w:szCs w:val="24"/>
        </w:rPr>
        <w:t xml:space="preserve"> species (Polychaeta: Spionidae) </w:t>
      </w:r>
      <w:r>
        <w:rPr>
          <w:rFonts w:ascii="Times New Roman" w:eastAsia="Times New Roman" w:hAnsi="Times New Roman" w:cs="Times New Roman"/>
          <w:color w:val="000000"/>
          <w:sz w:val="24"/>
          <w:szCs w:val="24"/>
        </w:rPr>
        <w:fldChar w:fldCharType="end"/>
      </w:r>
      <w:r>
        <w:fldChar w:fldCharType="begin"/>
      </w:r>
      <w:r>
        <w:instrText xml:space="preserve"> HYPERLINK "http://paperpile.com/b/u7YUlw/2XGwc" \h </w:instrText>
      </w:r>
      <w:r>
        <w:fldChar w:fldCharType="separate"/>
      </w:r>
      <w:r w:rsidR="008B0DD7">
        <w:rPr>
          <w:rFonts w:ascii="Times New Roman" w:eastAsia="Times New Roman" w:hAnsi="Times New Roman" w:cs="Times New Roman"/>
          <w:sz w:val="24"/>
          <w:szCs w:val="24"/>
        </w:rPr>
        <w:t>from northeastern Japan. Aquat. Biol. 18: 31–45.</w:t>
      </w:r>
      <w:r>
        <w:rPr>
          <w:rFonts w:ascii="Times New Roman" w:eastAsia="Times New Roman" w:hAnsi="Times New Roman" w:cs="Times New Roman"/>
          <w:sz w:val="24"/>
          <w:szCs w:val="24"/>
        </w:rPr>
        <w:fldChar w:fldCharType="end"/>
      </w:r>
    </w:p>
    <w:p w14:paraId="163C4DCC" w14:textId="77777777" w:rsidR="00235BE6" w:rsidRDefault="008B0DD7">
      <w:pPr>
        <w:numPr>
          <w:ilvl w:val="0"/>
          <w:numId w:val="4"/>
        </w:numPr>
        <w:pBdr>
          <w:top w:val="nil"/>
          <w:left w:val="nil"/>
          <w:bottom w:val="nil"/>
          <w:right w:val="nil"/>
          <w:between w:val="nil"/>
        </w:pBdr>
        <w:spacing w:line="480" w:lineRule="auto"/>
        <w:rPr>
          <w:rFonts w:ascii="Times New Roman" w:eastAsia="Times New Roman" w:hAnsi="Times New Roman" w:cs="Times New Roman"/>
          <w:sz w:val="24"/>
          <w:szCs w:val="24"/>
        </w:rPr>
        <w:pPrChange w:id="491" w:author="Laura H Spencer" w:date="2019-09-11T13:51:00Z">
          <w:pPr>
            <w:numPr>
              <w:numId w:val="1"/>
            </w:numPr>
            <w:pBdr>
              <w:top w:val="nil"/>
              <w:left w:val="nil"/>
              <w:bottom w:val="nil"/>
              <w:right w:val="nil"/>
              <w:between w:val="nil"/>
            </w:pBdr>
            <w:spacing w:line="480" w:lineRule="auto"/>
            <w:ind w:left="720" w:hanging="360"/>
          </w:pPr>
        </w:pPrChange>
      </w:pPr>
      <w:r>
        <w:rPr>
          <w:rFonts w:ascii="Times New Roman" w:eastAsia="Times New Roman" w:hAnsi="Times New Roman" w:cs="Times New Roman"/>
          <w:sz w:val="24"/>
          <w:szCs w:val="24"/>
        </w:rPr>
        <w:t xml:space="preserve">U.S. Department of Agriculture. 2017. 2017 U.S. National List Of Reportable Animal Diseases. Accessed November 2017. </w:t>
      </w:r>
      <w:r w:rsidR="00CE3E33">
        <w:fldChar w:fldCharType="begin"/>
      </w:r>
      <w:r w:rsidR="00CE3E33">
        <w:instrText xml:space="preserve"> HYPERLINK "https://www.aphis.usda.gov/Animal_health/Nahrs/Downloads/2017_nahrs_dz_list.Pdf" \h </w:instrText>
      </w:r>
      <w:r w:rsidR="00CE3E33">
        <w:fldChar w:fldCharType="separate"/>
      </w:r>
      <w:r>
        <w:rPr>
          <w:rFonts w:ascii="Times New Roman" w:eastAsia="Times New Roman" w:hAnsi="Times New Roman" w:cs="Times New Roman"/>
          <w:sz w:val="24"/>
          <w:szCs w:val="24"/>
        </w:rPr>
        <w:t>Https://Www.Aphis.Usda.Gov/Animal_health/Nahrs/Downloads/2017_nahrs_dz_list.Pdf</w:t>
      </w:r>
      <w:r w:rsidR="00CE3E33">
        <w:rPr>
          <w:rFonts w:ascii="Times New Roman" w:eastAsia="Times New Roman" w:hAnsi="Times New Roman" w:cs="Times New Roman"/>
          <w:sz w:val="24"/>
          <w:szCs w:val="24"/>
        </w:rPr>
        <w:fldChar w:fldCharType="end"/>
      </w:r>
    </w:p>
    <w:p w14:paraId="22814C13" w14:textId="732857F6" w:rsidR="00235BE6" w:rsidRDefault="008B0DD7">
      <w:pPr>
        <w:numPr>
          <w:ilvl w:val="0"/>
          <w:numId w:val="4"/>
        </w:numPr>
        <w:pBdr>
          <w:top w:val="nil"/>
          <w:left w:val="nil"/>
          <w:bottom w:val="nil"/>
          <w:right w:val="nil"/>
          <w:between w:val="nil"/>
        </w:pBdr>
        <w:spacing w:line="480" w:lineRule="auto"/>
        <w:rPr>
          <w:ins w:id="492" w:author="Laura H Spencer" w:date="2019-09-28T20:49:00Z"/>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U.S. Department of Commerce, National Oceanic &amp; Atmospheric Administration, National Marine Fisheries Service, Office of Aquaculture. 2015. Marine Aquaculture Strategic Plan Fy 2016-2020. Accessed November 2017. </w:t>
      </w:r>
      <w:hyperlink r:id="rId220">
        <w:r>
          <w:rPr>
            <w:rFonts w:ascii="Times New Roman" w:eastAsia="Times New Roman" w:hAnsi="Times New Roman" w:cs="Times New Roman"/>
            <w:sz w:val="24"/>
            <w:szCs w:val="24"/>
          </w:rPr>
          <w:t>Http://Www.Nmfs.Noaa.Gov/Aquaculture/Docs/Aquaculture_docs/Noaa_fisheries_marine_aquaculture_strategic_plan_fy_2016-2020.Pdf</w:t>
        </w:r>
      </w:hyperlink>
    </w:p>
    <w:p w14:paraId="6DC3800F" w14:textId="1E886253" w:rsidR="00C848EB" w:rsidRPr="00C848EB" w:rsidRDefault="00C848EB">
      <w:pPr>
        <w:numPr>
          <w:ilvl w:val="0"/>
          <w:numId w:val="4"/>
        </w:numPr>
        <w:pBdr>
          <w:top w:val="nil"/>
          <w:left w:val="nil"/>
          <w:bottom w:val="nil"/>
          <w:right w:val="nil"/>
          <w:between w:val="nil"/>
        </w:pBdr>
        <w:spacing w:line="480" w:lineRule="auto"/>
        <w:rPr>
          <w:rFonts w:ascii="Times New Roman" w:eastAsia="Times New Roman" w:hAnsi="Times New Roman" w:cs="Times New Roman"/>
          <w:sz w:val="24"/>
          <w:szCs w:val="24"/>
          <w:lang w:val="en-US"/>
          <w:rPrChange w:id="493" w:author="Laura H Spencer" w:date="2019-09-28T20:50:00Z">
            <w:rPr>
              <w:rFonts w:ascii="Times New Roman" w:eastAsia="Times New Roman" w:hAnsi="Times New Roman" w:cs="Times New Roman"/>
              <w:sz w:val="24"/>
              <w:szCs w:val="24"/>
            </w:rPr>
          </w:rPrChange>
        </w:rPr>
        <w:pPrChange w:id="494" w:author="Laura H Spencer" w:date="2019-09-28T20:50:00Z">
          <w:pPr>
            <w:numPr>
              <w:numId w:val="1"/>
            </w:numPr>
            <w:pBdr>
              <w:top w:val="nil"/>
              <w:left w:val="nil"/>
              <w:bottom w:val="nil"/>
              <w:right w:val="nil"/>
              <w:between w:val="nil"/>
            </w:pBdr>
            <w:spacing w:line="480" w:lineRule="auto"/>
            <w:ind w:left="720" w:hanging="360"/>
          </w:pPr>
        </w:pPrChange>
      </w:pPr>
      <w:ins w:id="495" w:author="Laura H Spencer" w:date="2019-09-28T20:50:00Z">
        <w:r w:rsidRPr="00C848EB">
          <w:rPr>
            <w:rFonts w:ascii="Times New Roman" w:eastAsia="Times New Roman" w:hAnsi="Times New Roman" w:cs="Times New Roman"/>
            <w:sz w:val="24"/>
            <w:szCs w:val="24"/>
            <w:lang w:val="en-US"/>
          </w:rPr>
          <w:t xml:space="preserve">U.S. Environmental Protection Agency. </w:t>
        </w:r>
        <w:r>
          <w:rPr>
            <w:rFonts w:ascii="Times New Roman" w:eastAsia="Times New Roman" w:hAnsi="Times New Roman" w:cs="Times New Roman"/>
            <w:sz w:val="24"/>
            <w:szCs w:val="24"/>
            <w:lang w:val="en-US"/>
          </w:rPr>
          <w:t>20</w:t>
        </w:r>
      </w:ins>
      <w:ins w:id="496" w:author="Laura H Spencer" w:date="2019-09-28T20:52:00Z">
        <w:r>
          <w:rPr>
            <w:rFonts w:ascii="Times New Roman" w:eastAsia="Times New Roman" w:hAnsi="Times New Roman" w:cs="Times New Roman"/>
            <w:sz w:val="24"/>
            <w:szCs w:val="24"/>
            <w:lang w:val="en-US"/>
          </w:rPr>
          <w:t>10</w:t>
        </w:r>
      </w:ins>
      <w:ins w:id="497" w:author="Laura H Spencer" w:date="2019-09-28T20:50:00Z">
        <w:r w:rsidRPr="00C848EB">
          <w:rPr>
            <w:rFonts w:ascii="Times New Roman" w:eastAsia="Times New Roman" w:hAnsi="Times New Roman" w:cs="Times New Roman"/>
            <w:sz w:val="24"/>
            <w:szCs w:val="24"/>
            <w:lang w:val="en-US"/>
          </w:rPr>
          <w:t>. </w:t>
        </w:r>
        <w:r w:rsidRPr="00C848EB">
          <w:rPr>
            <w:rFonts w:ascii="Times New Roman" w:eastAsia="Times New Roman" w:hAnsi="Times New Roman" w:cs="Times New Roman"/>
            <w:i/>
            <w:iCs/>
            <w:sz w:val="24"/>
            <w:szCs w:val="24"/>
            <w:lang w:val="en-US"/>
          </w:rPr>
          <w:t xml:space="preserve">National Aquatic Resource Surveys. </w:t>
        </w:r>
      </w:ins>
      <w:ins w:id="498" w:author="Laura H Spencer" w:date="2019-09-28T20:51:00Z">
        <w:r>
          <w:rPr>
            <w:rFonts w:ascii="Times New Roman" w:eastAsia="Times New Roman" w:hAnsi="Times New Roman" w:cs="Times New Roman"/>
            <w:i/>
            <w:iCs/>
            <w:sz w:val="24"/>
            <w:szCs w:val="24"/>
            <w:lang w:val="en-US"/>
          </w:rPr>
          <w:t>National Coastal Condition Assessment</w:t>
        </w:r>
      </w:ins>
      <w:ins w:id="499" w:author="Laura H Spencer" w:date="2019-09-28T20:52:00Z">
        <w:r>
          <w:rPr>
            <w:rFonts w:ascii="Times New Roman" w:eastAsia="Times New Roman" w:hAnsi="Times New Roman" w:cs="Times New Roman"/>
            <w:i/>
            <w:iCs/>
            <w:sz w:val="24"/>
            <w:szCs w:val="24"/>
            <w:lang w:val="en-US"/>
          </w:rPr>
          <w:t xml:space="preserve"> 1999-2001, 2005-2006, &amp; 2010</w:t>
        </w:r>
      </w:ins>
      <w:ins w:id="500" w:author="Laura H Spencer" w:date="2019-09-28T20:50:00Z">
        <w:r w:rsidRPr="00C848EB">
          <w:rPr>
            <w:rFonts w:ascii="Times New Roman" w:eastAsia="Times New Roman" w:hAnsi="Times New Roman" w:cs="Times New Roman"/>
            <w:i/>
            <w:iCs/>
            <w:sz w:val="24"/>
            <w:szCs w:val="24"/>
            <w:lang w:val="en-US"/>
          </w:rPr>
          <w:t xml:space="preserve"> (data and metadata files)</w:t>
        </w:r>
        <w:r w:rsidRPr="00C848EB">
          <w:rPr>
            <w:rFonts w:ascii="Times New Roman" w:eastAsia="Times New Roman" w:hAnsi="Times New Roman" w:cs="Times New Roman"/>
            <w:sz w:val="24"/>
            <w:szCs w:val="24"/>
            <w:lang w:val="en-US"/>
          </w:rPr>
          <w:t>. Available from U.S. EPA web page: </w:t>
        </w:r>
        <w:r w:rsidRPr="00C848EB">
          <w:rPr>
            <w:rFonts w:ascii="Times New Roman" w:eastAsia="Times New Roman" w:hAnsi="Times New Roman" w:cs="Times New Roman"/>
            <w:sz w:val="24"/>
            <w:szCs w:val="24"/>
            <w:lang w:val="en-US"/>
          </w:rPr>
          <w:fldChar w:fldCharType="begin"/>
        </w:r>
        <w:r w:rsidRPr="00C848EB">
          <w:rPr>
            <w:rFonts w:ascii="Times New Roman" w:eastAsia="Times New Roman" w:hAnsi="Times New Roman" w:cs="Times New Roman"/>
            <w:sz w:val="24"/>
            <w:szCs w:val="24"/>
            <w:lang w:val="en-US"/>
          </w:rPr>
          <w:instrText xml:space="preserve"> HYPERLINK "https://www.epa.gov/national-aquatic-resource-surveys/data-national-aquatic-resource-surveys" </w:instrText>
        </w:r>
        <w:r w:rsidRPr="00C848EB">
          <w:rPr>
            <w:rFonts w:ascii="Times New Roman" w:eastAsia="Times New Roman" w:hAnsi="Times New Roman" w:cs="Times New Roman"/>
            <w:sz w:val="24"/>
            <w:szCs w:val="24"/>
            <w:lang w:val="en-US"/>
          </w:rPr>
          <w:fldChar w:fldCharType="separate"/>
        </w:r>
        <w:r w:rsidRPr="00C848EB">
          <w:rPr>
            <w:rStyle w:val="Hyperlink"/>
            <w:rFonts w:ascii="Times New Roman" w:eastAsia="Times New Roman" w:hAnsi="Times New Roman" w:cs="Times New Roman"/>
            <w:sz w:val="24"/>
            <w:szCs w:val="24"/>
            <w:lang w:val="en-US"/>
          </w:rPr>
          <w:t>https://www.epa.gov/national-aquatic-resource-surveys/data-national-aquatic-resource-surveys</w:t>
        </w:r>
        <w:r w:rsidRPr="00C848EB">
          <w:rPr>
            <w:rFonts w:ascii="Times New Roman" w:eastAsia="Times New Roman" w:hAnsi="Times New Roman" w:cs="Times New Roman"/>
            <w:sz w:val="24"/>
            <w:szCs w:val="24"/>
          </w:rPr>
          <w:fldChar w:fldCharType="end"/>
        </w:r>
        <w:r w:rsidRPr="00C848EB">
          <w:rPr>
            <w:rFonts w:ascii="Times New Roman" w:eastAsia="Times New Roman" w:hAnsi="Times New Roman" w:cs="Times New Roman"/>
            <w:sz w:val="24"/>
            <w:szCs w:val="24"/>
            <w:lang w:val="en-US"/>
          </w:rPr>
          <w:t>. Date accessed: </w:t>
        </w:r>
        <w:r w:rsidRPr="00C848EB">
          <w:rPr>
            <w:rFonts w:ascii="Times New Roman" w:eastAsia="Times New Roman" w:hAnsi="Times New Roman" w:cs="Times New Roman"/>
            <w:bCs/>
            <w:sz w:val="24"/>
            <w:szCs w:val="24"/>
            <w:lang w:val="en-US"/>
            <w:rPrChange w:id="501" w:author="Laura H Spencer" w:date="2019-09-28T20:50:00Z">
              <w:rPr>
                <w:rFonts w:ascii="Times New Roman" w:eastAsia="Times New Roman" w:hAnsi="Times New Roman" w:cs="Times New Roman"/>
                <w:b/>
                <w:bCs/>
                <w:sz w:val="24"/>
                <w:szCs w:val="24"/>
                <w:lang w:val="en-US"/>
              </w:rPr>
            </w:rPrChange>
          </w:rPr>
          <w:t>2019-09-28</w:t>
        </w:r>
        <w:r w:rsidRPr="00E33333">
          <w:rPr>
            <w:rFonts w:ascii="Times New Roman" w:eastAsia="Times New Roman" w:hAnsi="Times New Roman" w:cs="Times New Roman"/>
            <w:sz w:val="24"/>
            <w:szCs w:val="24"/>
            <w:lang w:val="en-US"/>
          </w:rPr>
          <w:t>.</w:t>
        </w:r>
      </w:ins>
    </w:p>
    <w:p w14:paraId="55503AE2" w14:textId="77777777" w:rsidR="00235BE6" w:rsidRDefault="00CE3E33">
      <w:pPr>
        <w:numPr>
          <w:ilvl w:val="0"/>
          <w:numId w:val="4"/>
        </w:numPr>
        <w:pBdr>
          <w:top w:val="nil"/>
          <w:left w:val="nil"/>
          <w:bottom w:val="nil"/>
          <w:right w:val="nil"/>
          <w:between w:val="nil"/>
        </w:pBdr>
        <w:spacing w:line="480" w:lineRule="auto"/>
        <w:rPr>
          <w:rFonts w:ascii="Times New Roman" w:eastAsia="Times New Roman" w:hAnsi="Times New Roman" w:cs="Times New Roman"/>
          <w:sz w:val="24"/>
          <w:szCs w:val="24"/>
        </w:rPr>
        <w:pPrChange w:id="502" w:author="Laura H Spencer" w:date="2019-09-11T13:51:00Z">
          <w:pPr>
            <w:numPr>
              <w:numId w:val="1"/>
            </w:numPr>
            <w:pBdr>
              <w:top w:val="nil"/>
              <w:left w:val="nil"/>
              <w:bottom w:val="nil"/>
              <w:right w:val="nil"/>
              <w:between w:val="nil"/>
            </w:pBdr>
            <w:spacing w:line="480" w:lineRule="auto"/>
            <w:ind w:left="720" w:hanging="360"/>
          </w:pPr>
        </w:pPrChange>
      </w:pPr>
      <w:r>
        <w:fldChar w:fldCharType="begin"/>
      </w:r>
      <w:r>
        <w:instrText xml:space="preserve"> HYPERLINK "about:blank" \h </w:instrText>
      </w:r>
      <w:r>
        <w:fldChar w:fldCharType="separate"/>
      </w:r>
      <w:r w:rsidR="008B0DD7">
        <w:rPr>
          <w:rFonts w:ascii="Times New Roman" w:eastAsia="Times New Roman" w:hAnsi="Times New Roman" w:cs="Times New Roman"/>
          <w:sz w:val="24"/>
          <w:szCs w:val="24"/>
        </w:rPr>
        <w:t>U.S. Department of the Interior &amp; U.S. Geological Survey. n.d. Nonindigenous Aquatic Species Search by State Tool.</w:t>
      </w:r>
      <w:r>
        <w:rPr>
          <w:rFonts w:ascii="Times New Roman" w:eastAsia="Times New Roman" w:hAnsi="Times New Roman" w:cs="Times New Roman"/>
          <w:sz w:val="24"/>
          <w:szCs w:val="24"/>
        </w:rPr>
        <w:fldChar w:fldCharType="end"/>
      </w:r>
      <w:r w:rsidR="008B0DD7">
        <w:rPr>
          <w:rFonts w:ascii="Times New Roman" w:eastAsia="Times New Roman" w:hAnsi="Times New Roman" w:cs="Times New Roman"/>
          <w:sz w:val="24"/>
          <w:szCs w:val="24"/>
        </w:rPr>
        <w:t xml:space="preserve"> Accessed November 2017. </w:t>
      </w:r>
      <w:r>
        <w:fldChar w:fldCharType="begin"/>
      </w:r>
      <w:r>
        <w:instrText xml:space="preserve"> HYPERLINK "https://nas.er.usgs.gov/" \h </w:instrText>
      </w:r>
      <w:r>
        <w:fldChar w:fldCharType="separate"/>
      </w:r>
      <w:r w:rsidR="008B0DD7">
        <w:rPr>
          <w:rFonts w:ascii="Times New Roman" w:eastAsia="Times New Roman" w:hAnsi="Times New Roman" w:cs="Times New Roman"/>
          <w:sz w:val="24"/>
          <w:szCs w:val="24"/>
        </w:rPr>
        <w:t>https://nas.er.usgs.gov/</w:t>
      </w:r>
      <w:r>
        <w:rPr>
          <w:rFonts w:ascii="Times New Roman" w:eastAsia="Times New Roman" w:hAnsi="Times New Roman" w:cs="Times New Roman"/>
          <w:sz w:val="24"/>
          <w:szCs w:val="24"/>
        </w:rPr>
        <w:fldChar w:fldCharType="end"/>
      </w:r>
    </w:p>
    <w:p w14:paraId="01EFE2F9" w14:textId="77777777" w:rsidR="00235BE6" w:rsidRDefault="00CE3E33">
      <w:pPr>
        <w:numPr>
          <w:ilvl w:val="0"/>
          <w:numId w:val="4"/>
        </w:numPr>
        <w:pBdr>
          <w:top w:val="nil"/>
          <w:left w:val="nil"/>
          <w:bottom w:val="nil"/>
          <w:right w:val="nil"/>
          <w:between w:val="nil"/>
        </w:pBdr>
        <w:spacing w:line="480" w:lineRule="auto"/>
        <w:rPr>
          <w:rFonts w:ascii="Times New Roman" w:eastAsia="Times New Roman" w:hAnsi="Times New Roman" w:cs="Times New Roman"/>
          <w:sz w:val="24"/>
          <w:szCs w:val="24"/>
        </w:rPr>
        <w:pPrChange w:id="503" w:author="Laura H Spencer" w:date="2019-09-11T13:51:00Z">
          <w:pPr>
            <w:numPr>
              <w:numId w:val="1"/>
            </w:numPr>
            <w:pBdr>
              <w:top w:val="nil"/>
              <w:left w:val="nil"/>
              <w:bottom w:val="nil"/>
              <w:right w:val="nil"/>
              <w:between w:val="nil"/>
            </w:pBdr>
            <w:spacing w:line="480" w:lineRule="auto"/>
            <w:ind w:left="720" w:hanging="360"/>
          </w:pPr>
        </w:pPrChange>
      </w:pPr>
      <w:r>
        <w:fldChar w:fldCharType="begin"/>
      </w:r>
      <w:r>
        <w:instrText xml:space="preserve"> HYPERLINK "https://nas.er.usgs.gov/Queries/Statesearch.Aspx" \h </w:instrText>
      </w:r>
      <w:r>
        <w:fldChar w:fldCharType="separate"/>
      </w:r>
      <w:r w:rsidR="008B0DD7">
        <w:rPr>
          <w:rFonts w:ascii="Times New Roman" w:eastAsia="Times New Roman" w:hAnsi="Times New Roman" w:cs="Times New Roman"/>
          <w:sz w:val="24"/>
          <w:szCs w:val="24"/>
        </w:rPr>
        <w:t>Https://Nas.Er.Usgs.Gov/Queries/Statesearch.Aspx</w:t>
      </w:r>
      <w:r>
        <w:rPr>
          <w:rFonts w:ascii="Times New Roman" w:eastAsia="Times New Roman" w:hAnsi="Times New Roman" w:cs="Times New Roman"/>
          <w:sz w:val="24"/>
          <w:szCs w:val="24"/>
        </w:rPr>
        <w:fldChar w:fldCharType="end"/>
      </w:r>
      <w:r w:rsidR="008B0DD7">
        <w:rPr>
          <w:rFonts w:ascii="Times New Roman" w:eastAsia="Times New Roman" w:hAnsi="Times New Roman" w:cs="Times New Roman"/>
          <w:sz w:val="24"/>
          <w:szCs w:val="24"/>
        </w:rPr>
        <w:t>.</w:t>
      </w:r>
    </w:p>
    <w:p w14:paraId="6AE30907" w14:textId="77777777" w:rsidR="00235BE6" w:rsidRDefault="008B0DD7">
      <w:pPr>
        <w:numPr>
          <w:ilvl w:val="0"/>
          <w:numId w:val="4"/>
        </w:numPr>
        <w:pBdr>
          <w:top w:val="nil"/>
          <w:left w:val="nil"/>
          <w:bottom w:val="nil"/>
          <w:right w:val="nil"/>
          <w:between w:val="nil"/>
        </w:pBdr>
        <w:spacing w:line="480" w:lineRule="auto"/>
        <w:rPr>
          <w:rFonts w:ascii="Times New Roman" w:eastAsia="Times New Roman" w:hAnsi="Times New Roman" w:cs="Times New Roman"/>
          <w:sz w:val="24"/>
          <w:szCs w:val="24"/>
        </w:rPr>
        <w:pPrChange w:id="504" w:author="Laura H Spencer" w:date="2019-09-11T13:51:00Z">
          <w:pPr>
            <w:numPr>
              <w:numId w:val="1"/>
            </w:numPr>
            <w:pBdr>
              <w:top w:val="nil"/>
              <w:left w:val="nil"/>
              <w:bottom w:val="nil"/>
              <w:right w:val="nil"/>
              <w:between w:val="nil"/>
            </w:pBdr>
            <w:spacing w:line="480" w:lineRule="auto"/>
            <w:ind w:left="720" w:hanging="360"/>
          </w:pPr>
        </w:pPrChange>
      </w:pPr>
      <w:r>
        <w:rPr>
          <w:rFonts w:ascii="Times New Roman" w:eastAsia="Times New Roman" w:hAnsi="Times New Roman" w:cs="Times New Roman"/>
          <w:sz w:val="24"/>
          <w:szCs w:val="24"/>
        </w:rPr>
        <w:t xml:space="preserve">U.S. Department of Fish &amp; Wildlife. 2017. Species Listed As Injurious Wildlife Under The Lacey Act (18 U.S.C. 42). Accessed November 2017. </w:t>
      </w:r>
      <w:r w:rsidR="00CE3E33">
        <w:fldChar w:fldCharType="begin"/>
      </w:r>
      <w:r w:rsidR="00CE3E33">
        <w:instrText xml:space="preserve"> HYPERLINK "https://www.fws.gov/Injuriouswildlife/Pdf_files/Current_listed_iw.Pdf" \h </w:instrText>
      </w:r>
      <w:r w:rsidR="00CE3E33">
        <w:fldChar w:fldCharType="separate"/>
      </w:r>
      <w:r>
        <w:rPr>
          <w:rFonts w:ascii="Times New Roman" w:eastAsia="Times New Roman" w:hAnsi="Times New Roman" w:cs="Times New Roman"/>
          <w:sz w:val="24"/>
          <w:szCs w:val="24"/>
        </w:rPr>
        <w:t>Https://Www.Fws.Gov/Injuriouswildlife/Pdf_files/Current_listed_iw.Pdf</w:t>
      </w:r>
      <w:r w:rsidR="00CE3E33">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14:paraId="22DE2F95" w14:textId="77777777" w:rsidR="00235BE6" w:rsidRDefault="00CE3E33">
      <w:pPr>
        <w:numPr>
          <w:ilvl w:val="0"/>
          <w:numId w:val="4"/>
        </w:numPr>
        <w:pBdr>
          <w:top w:val="nil"/>
          <w:left w:val="nil"/>
          <w:bottom w:val="nil"/>
          <w:right w:val="nil"/>
          <w:between w:val="nil"/>
        </w:pBdr>
        <w:spacing w:line="480" w:lineRule="auto"/>
        <w:rPr>
          <w:rFonts w:ascii="Times New Roman" w:eastAsia="Times New Roman" w:hAnsi="Times New Roman" w:cs="Times New Roman"/>
          <w:sz w:val="24"/>
          <w:szCs w:val="24"/>
        </w:rPr>
        <w:pPrChange w:id="505" w:author="Laura H Spencer" w:date="2019-09-11T13:51:00Z">
          <w:pPr>
            <w:numPr>
              <w:numId w:val="1"/>
            </w:numPr>
            <w:pBdr>
              <w:top w:val="nil"/>
              <w:left w:val="nil"/>
              <w:bottom w:val="nil"/>
              <w:right w:val="nil"/>
              <w:between w:val="nil"/>
            </w:pBdr>
            <w:spacing w:line="480" w:lineRule="auto"/>
            <w:ind w:left="720" w:hanging="360"/>
          </w:pPr>
        </w:pPrChange>
      </w:pPr>
      <w:r>
        <w:fldChar w:fldCharType="begin"/>
      </w:r>
      <w:r>
        <w:instrText xml:space="preserve"> HYPERLINK "http://paperpile.com/b/u7YUlw/dyPvr" \h </w:instrText>
      </w:r>
      <w:r>
        <w:fldChar w:fldCharType="separate"/>
      </w:r>
      <w:r w:rsidR="008B0DD7">
        <w:rPr>
          <w:rFonts w:ascii="Times New Roman" w:eastAsia="Times New Roman" w:hAnsi="Times New Roman" w:cs="Times New Roman"/>
          <w:sz w:val="24"/>
          <w:szCs w:val="24"/>
        </w:rPr>
        <w:t>U.S. Fish &amp; Wildlife. 2019. Species Listed as Injurious Wildlife under the Lacey Act (18 U.S.C. 42).</w:t>
      </w:r>
      <w:r>
        <w:rPr>
          <w:rFonts w:ascii="Times New Roman" w:eastAsia="Times New Roman" w:hAnsi="Times New Roman" w:cs="Times New Roman"/>
          <w:sz w:val="24"/>
          <w:szCs w:val="24"/>
        </w:rPr>
        <w:fldChar w:fldCharType="end"/>
      </w:r>
      <w:r w:rsidR="008B0DD7">
        <w:rPr>
          <w:rFonts w:ascii="Times New Roman" w:eastAsia="Times New Roman" w:hAnsi="Times New Roman" w:cs="Times New Roman"/>
          <w:sz w:val="24"/>
          <w:szCs w:val="24"/>
        </w:rPr>
        <w:t xml:space="preserve">  Accessed November 2017. </w:t>
      </w:r>
      <w:r>
        <w:fldChar w:fldCharType="begin"/>
      </w:r>
      <w:r>
        <w:instrText xml:space="preserve"> HYPERLINK "https://www.fws.gov/injuriouswildlife/pdf_files/Current_Listed_IW.pdf" \h </w:instrText>
      </w:r>
      <w:r>
        <w:fldChar w:fldCharType="separate"/>
      </w:r>
      <w:r w:rsidR="008B0DD7">
        <w:rPr>
          <w:rFonts w:ascii="Times New Roman" w:eastAsia="Times New Roman" w:hAnsi="Times New Roman" w:cs="Times New Roman"/>
          <w:sz w:val="24"/>
          <w:szCs w:val="24"/>
        </w:rPr>
        <w:t>https://www.fws.gov/injuriouswildlife/pdf_files/Current_Listed_IW.pdf</w:t>
      </w:r>
      <w:r>
        <w:rPr>
          <w:rFonts w:ascii="Times New Roman" w:eastAsia="Times New Roman" w:hAnsi="Times New Roman" w:cs="Times New Roman"/>
          <w:sz w:val="24"/>
          <w:szCs w:val="24"/>
        </w:rPr>
        <w:fldChar w:fldCharType="end"/>
      </w:r>
      <w:r w:rsidR="008B0DD7">
        <w:rPr>
          <w:rFonts w:ascii="Times New Roman" w:eastAsia="Times New Roman" w:hAnsi="Times New Roman" w:cs="Times New Roman"/>
          <w:sz w:val="24"/>
          <w:szCs w:val="24"/>
        </w:rPr>
        <w:t xml:space="preserve">. </w:t>
      </w:r>
    </w:p>
    <w:p w14:paraId="40D43009" w14:textId="77777777" w:rsidR="00235BE6" w:rsidRDefault="00CE3E33">
      <w:pPr>
        <w:numPr>
          <w:ilvl w:val="0"/>
          <w:numId w:val="4"/>
        </w:numPr>
        <w:pBdr>
          <w:top w:val="nil"/>
          <w:left w:val="nil"/>
          <w:bottom w:val="nil"/>
          <w:right w:val="nil"/>
          <w:between w:val="nil"/>
        </w:pBdr>
        <w:spacing w:line="480" w:lineRule="auto"/>
        <w:rPr>
          <w:rFonts w:ascii="Times New Roman" w:eastAsia="Times New Roman" w:hAnsi="Times New Roman" w:cs="Times New Roman"/>
          <w:sz w:val="24"/>
          <w:szCs w:val="24"/>
        </w:rPr>
        <w:pPrChange w:id="506" w:author="Laura H Spencer" w:date="2019-09-11T13:51:00Z">
          <w:pPr>
            <w:numPr>
              <w:numId w:val="1"/>
            </w:numPr>
            <w:pBdr>
              <w:top w:val="nil"/>
              <w:left w:val="nil"/>
              <w:bottom w:val="nil"/>
              <w:right w:val="nil"/>
              <w:between w:val="nil"/>
            </w:pBdr>
            <w:spacing w:line="480" w:lineRule="auto"/>
            <w:ind w:left="720" w:hanging="360"/>
          </w:pPr>
        </w:pPrChange>
      </w:pPr>
      <w:r>
        <w:fldChar w:fldCharType="begin"/>
      </w:r>
      <w:r>
        <w:instrText xml:space="preserve"> HYPERLINK "http://paperpile.com/b/u7YUlw/TcYeh" \h </w:instrText>
      </w:r>
      <w:r>
        <w:fldChar w:fldCharType="separate"/>
      </w:r>
      <w:r w:rsidR="008B0DD7">
        <w:rPr>
          <w:rFonts w:ascii="Times New Roman" w:eastAsia="Times New Roman" w:hAnsi="Times New Roman" w:cs="Times New Roman"/>
          <w:sz w:val="24"/>
          <w:szCs w:val="24"/>
        </w:rPr>
        <w:t>Victorian Fisheries Authority. 2015. Abalone Aquaculture Translocation Protocol. VFA.</w:t>
      </w:r>
      <w:r>
        <w:rPr>
          <w:rFonts w:ascii="Times New Roman" w:eastAsia="Times New Roman" w:hAnsi="Times New Roman" w:cs="Times New Roman"/>
          <w:sz w:val="24"/>
          <w:szCs w:val="24"/>
        </w:rPr>
        <w:fldChar w:fldCharType="end"/>
      </w:r>
      <w:r w:rsidR="008B0DD7">
        <w:rPr>
          <w:rFonts w:ascii="Times New Roman" w:eastAsia="Times New Roman" w:hAnsi="Times New Roman" w:cs="Times New Roman"/>
          <w:sz w:val="24"/>
          <w:szCs w:val="24"/>
        </w:rPr>
        <w:t xml:space="preserve"> Accessed November 2017. </w:t>
      </w:r>
      <w:r>
        <w:fldChar w:fldCharType="begin"/>
      </w:r>
      <w:r>
        <w:instrText xml:space="preserve"> HYPERLINK "https://vfa.vic.gov.au/operational-policy/moving-and-stocking-live-aquatic-organisms/abalone-aquaculture-translocation-protocol" \h </w:instrText>
      </w:r>
      <w:r>
        <w:fldChar w:fldCharType="separate"/>
      </w:r>
      <w:r w:rsidR="008B0DD7">
        <w:rPr>
          <w:rFonts w:ascii="Times New Roman" w:eastAsia="Times New Roman" w:hAnsi="Times New Roman" w:cs="Times New Roman"/>
          <w:sz w:val="24"/>
          <w:szCs w:val="24"/>
        </w:rPr>
        <w:t>https://vfa.vic.gov.au/operational-policy/moving-and-stocking-live-aquatic-organisms/abalone-aquaculture-translocation-protocol</w:t>
      </w:r>
      <w:r>
        <w:rPr>
          <w:rFonts w:ascii="Times New Roman" w:eastAsia="Times New Roman" w:hAnsi="Times New Roman" w:cs="Times New Roman"/>
          <w:sz w:val="24"/>
          <w:szCs w:val="24"/>
        </w:rPr>
        <w:fldChar w:fldCharType="end"/>
      </w:r>
    </w:p>
    <w:p w14:paraId="274398FF" w14:textId="77777777" w:rsidR="00235BE6" w:rsidRDefault="00CE3E33">
      <w:pPr>
        <w:numPr>
          <w:ilvl w:val="0"/>
          <w:numId w:val="4"/>
        </w:numPr>
        <w:pBdr>
          <w:top w:val="nil"/>
          <w:left w:val="nil"/>
          <w:bottom w:val="nil"/>
          <w:right w:val="nil"/>
          <w:between w:val="nil"/>
        </w:pBdr>
        <w:spacing w:line="480" w:lineRule="auto"/>
        <w:rPr>
          <w:rFonts w:ascii="Times New Roman" w:eastAsia="Times New Roman" w:hAnsi="Times New Roman" w:cs="Times New Roman"/>
          <w:sz w:val="24"/>
          <w:szCs w:val="24"/>
        </w:rPr>
        <w:pPrChange w:id="507" w:author="Laura H Spencer" w:date="2019-09-11T13:51:00Z">
          <w:pPr>
            <w:numPr>
              <w:numId w:val="1"/>
            </w:numPr>
            <w:pBdr>
              <w:top w:val="nil"/>
              <w:left w:val="nil"/>
              <w:bottom w:val="nil"/>
              <w:right w:val="nil"/>
              <w:between w:val="nil"/>
            </w:pBdr>
            <w:spacing w:line="480" w:lineRule="auto"/>
            <w:ind w:left="720" w:hanging="360"/>
          </w:pPr>
        </w:pPrChange>
      </w:pPr>
      <w:r>
        <w:lastRenderedPageBreak/>
        <w:fldChar w:fldCharType="begin"/>
      </w:r>
      <w:r>
        <w:instrText xml:space="preserve"> HYPERLINK "http://paperpile.com/b/u7YUlw/Mze51" \h </w:instrText>
      </w:r>
      <w:r>
        <w:fldChar w:fldCharType="separate"/>
      </w:r>
      <w:r w:rsidR="008B0DD7">
        <w:rPr>
          <w:rFonts w:ascii="Times New Roman" w:eastAsia="Times New Roman" w:hAnsi="Times New Roman" w:cs="Times New Roman"/>
          <w:sz w:val="24"/>
          <w:szCs w:val="24"/>
        </w:rPr>
        <w:t xml:space="preserve">Walton, W. C., J. E. Davis, G. I. Chaplin, F. Scott Rikard, T. R. Hanson, P. J. Waters, &amp; D. Ladon Swann. 2012. Timely information: off-bottom oyster farming. </w:t>
      </w:r>
      <w:r>
        <w:rPr>
          <w:rFonts w:ascii="Times New Roman" w:eastAsia="Times New Roman" w:hAnsi="Times New Roman" w:cs="Times New Roman"/>
          <w:sz w:val="24"/>
          <w:szCs w:val="24"/>
        </w:rPr>
        <w:fldChar w:fldCharType="end"/>
      </w:r>
      <w:r w:rsidR="008B0DD7">
        <w:rPr>
          <w:rFonts w:ascii="Times New Roman" w:eastAsia="Times New Roman" w:hAnsi="Times New Roman" w:cs="Times New Roman"/>
          <w:sz w:val="24"/>
          <w:szCs w:val="24"/>
        </w:rPr>
        <w:t xml:space="preserve">The Alabama Cooperative Extension System. </w:t>
      </w:r>
    </w:p>
    <w:p w14:paraId="67512C4D" w14:textId="77777777" w:rsidR="00235BE6" w:rsidRDefault="00CE3E33">
      <w:pPr>
        <w:numPr>
          <w:ilvl w:val="0"/>
          <w:numId w:val="4"/>
        </w:numPr>
        <w:pBdr>
          <w:top w:val="nil"/>
          <w:left w:val="nil"/>
          <w:bottom w:val="nil"/>
          <w:right w:val="nil"/>
          <w:between w:val="nil"/>
        </w:pBdr>
        <w:spacing w:line="480" w:lineRule="auto"/>
        <w:rPr>
          <w:rFonts w:ascii="Times New Roman" w:eastAsia="Times New Roman" w:hAnsi="Times New Roman" w:cs="Times New Roman"/>
          <w:sz w:val="24"/>
          <w:szCs w:val="24"/>
        </w:rPr>
        <w:pPrChange w:id="508" w:author="Laura H Spencer" w:date="2019-09-11T13:51:00Z">
          <w:pPr>
            <w:numPr>
              <w:numId w:val="1"/>
            </w:numPr>
            <w:pBdr>
              <w:top w:val="nil"/>
              <w:left w:val="nil"/>
              <w:bottom w:val="nil"/>
              <w:right w:val="nil"/>
              <w:between w:val="nil"/>
            </w:pBdr>
            <w:spacing w:line="480" w:lineRule="auto"/>
            <w:ind w:left="720" w:hanging="360"/>
          </w:pPr>
        </w:pPrChange>
      </w:pPr>
      <w:r>
        <w:fldChar w:fldCharType="begin"/>
      </w:r>
      <w:r>
        <w:instrText xml:space="preserve"> HYPERLINK "http://paperpile.com/b/u7YUlw/yb8Kk" \h </w:instrText>
      </w:r>
      <w:r>
        <w:fldChar w:fldCharType="separate"/>
      </w:r>
      <w:r w:rsidR="008B0DD7">
        <w:rPr>
          <w:rFonts w:ascii="Times New Roman" w:eastAsia="Times New Roman" w:hAnsi="Times New Roman" w:cs="Times New Roman"/>
          <w:sz w:val="24"/>
          <w:szCs w:val="24"/>
        </w:rPr>
        <w:t xml:space="preserve">Wargo, R. N., &amp; S. E. Ford. 1993. The effect of shell infestation by </w:t>
      </w:r>
      <w:r>
        <w:rPr>
          <w:rFonts w:ascii="Times New Roman" w:eastAsia="Times New Roman" w:hAnsi="Times New Roman" w:cs="Times New Roman"/>
          <w:sz w:val="24"/>
          <w:szCs w:val="24"/>
        </w:rPr>
        <w:fldChar w:fldCharType="end"/>
      </w:r>
      <w:r>
        <w:fldChar w:fldCharType="begin"/>
      </w:r>
      <w:r>
        <w:instrText xml:space="preserve"> HYPERLINK "http://paperpile.com/b/u7YUlw/yb8Kk" \h </w:instrText>
      </w:r>
      <w:r>
        <w:fldChar w:fldCharType="separate"/>
      </w:r>
      <w:r w:rsidR="008B0DD7">
        <w:rPr>
          <w:rFonts w:ascii="Times New Roman" w:eastAsia="Times New Roman" w:hAnsi="Times New Roman" w:cs="Times New Roman"/>
          <w:i/>
          <w:sz w:val="24"/>
          <w:szCs w:val="24"/>
        </w:rPr>
        <w:t>Polydora</w:t>
      </w:r>
      <w:r>
        <w:rPr>
          <w:rFonts w:ascii="Times New Roman" w:eastAsia="Times New Roman" w:hAnsi="Times New Roman" w:cs="Times New Roman"/>
          <w:i/>
          <w:sz w:val="24"/>
          <w:szCs w:val="24"/>
        </w:rPr>
        <w:fldChar w:fldCharType="end"/>
      </w:r>
      <w:r>
        <w:fldChar w:fldCharType="begin"/>
      </w:r>
      <w:r>
        <w:instrText xml:space="preserve"> HYPERLINK "http://paperpile.com/b/u7YUlw/yb8Kk" \h </w:instrText>
      </w:r>
      <w:r>
        <w:fldChar w:fldCharType="separate"/>
      </w:r>
      <w:r w:rsidR="008B0DD7">
        <w:rPr>
          <w:rFonts w:ascii="Times New Roman" w:eastAsia="Times New Roman" w:hAnsi="Times New Roman" w:cs="Times New Roman"/>
          <w:sz w:val="24"/>
          <w:szCs w:val="24"/>
        </w:rPr>
        <w:t xml:space="preserve"> sp. and infection by </w:t>
      </w:r>
      <w:r>
        <w:rPr>
          <w:rFonts w:ascii="Times New Roman" w:eastAsia="Times New Roman" w:hAnsi="Times New Roman" w:cs="Times New Roman"/>
          <w:sz w:val="24"/>
          <w:szCs w:val="24"/>
        </w:rPr>
        <w:fldChar w:fldCharType="end"/>
      </w:r>
      <w:r>
        <w:fldChar w:fldCharType="begin"/>
      </w:r>
      <w:r>
        <w:instrText xml:space="preserve"> HYPERLINK "http://paperpile.com/b/u7YUlw/yb8Kk" \h </w:instrText>
      </w:r>
      <w:r>
        <w:fldChar w:fldCharType="separate"/>
      </w:r>
      <w:r w:rsidR="008B0DD7">
        <w:rPr>
          <w:rFonts w:ascii="Times New Roman" w:eastAsia="Times New Roman" w:hAnsi="Times New Roman" w:cs="Times New Roman"/>
          <w:i/>
          <w:sz w:val="24"/>
          <w:szCs w:val="24"/>
        </w:rPr>
        <w:t>Haplosporidium nelsoni</w:t>
      </w:r>
      <w:r>
        <w:rPr>
          <w:rFonts w:ascii="Times New Roman" w:eastAsia="Times New Roman" w:hAnsi="Times New Roman" w:cs="Times New Roman"/>
          <w:i/>
          <w:sz w:val="24"/>
          <w:szCs w:val="24"/>
        </w:rPr>
        <w:fldChar w:fldCharType="end"/>
      </w:r>
      <w:r>
        <w:fldChar w:fldCharType="begin"/>
      </w:r>
      <w:r>
        <w:instrText xml:space="preserve"> HYPERLINK "http://paperpile.com/b/u7YUlw/yb8Kk" \h </w:instrText>
      </w:r>
      <w:r>
        <w:fldChar w:fldCharType="separate"/>
      </w:r>
      <w:r w:rsidR="008B0DD7">
        <w:rPr>
          <w:rFonts w:ascii="Times New Roman" w:eastAsia="Times New Roman" w:hAnsi="Times New Roman" w:cs="Times New Roman"/>
          <w:sz w:val="24"/>
          <w:szCs w:val="24"/>
        </w:rPr>
        <w:t xml:space="preserve"> (MSX) on the tissue condition of oysters, </w:t>
      </w:r>
      <w:r>
        <w:rPr>
          <w:rFonts w:ascii="Times New Roman" w:eastAsia="Times New Roman" w:hAnsi="Times New Roman" w:cs="Times New Roman"/>
          <w:sz w:val="24"/>
          <w:szCs w:val="24"/>
        </w:rPr>
        <w:fldChar w:fldCharType="end"/>
      </w:r>
      <w:r>
        <w:fldChar w:fldCharType="begin"/>
      </w:r>
      <w:r>
        <w:instrText xml:space="preserve"> HYPERLINK "http://paperpile.com/b/u7YUlw/yb8Kk" \h </w:instrText>
      </w:r>
      <w:r>
        <w:fldChar w:fldCharType="separate"/>
      </w:r>
      <w:r w:rsidR="008B0DD7">
        <w:rPr>
          <w:rFonts w:ascii="Times New Roman" w:eastAsia="Times New Roman" w:hAnsi="Times New Roman" w:cs="Times New Roman"/>
          <w:i/>
          <w:sz w:val="24"/>
          <w:szCs w:val="24"/>
        </w:rPr>
        <w:t>Crassostrea virginica</w:t>
      </w:r>
      <w:r>
        <w:rPr>
          <w:rFonts w:ascii="Times New Roman" w:eastAsia="Times New Roman" w:hAnsi="Times New Roman" w:cs="Times New Roman"/>
          <w:i/>
          <w:sz w:val="24"/>
          <w:szCs w:val="24"/>
        </w:rPr>
        <w:fldChar w:fldCharType="end"/>
      </w:r>
      <w:r>
        <w:fldChar w:fldCharType="begin"/>
      </w:r>
      <w:r>
        <w:instrText xml:space="preserve"> HYPERLINK "http://paperpile.com/b/u7YUlw/yb8Kk" \h </w:instrText>
      </w:r>
      <w:r>
        <w:fldChar w:fldCharType="separate"/>
      </w:r>
      <w:r w:rsidR="008B0DD7">
        <w:rPr>
          <w:rFonts w:ascii="Times New Roman" w:eastAsia="Times New Roman" w:hAnsi="Times New Roman" w:cs="Times New Roman"/>
          <w:sz w:val="24"/>
          <w:szCs w:val="24"/>
        </w:rPr>
        <w:t>. Estuari</w:t>
      </w:r>
      <w:r>
        <w:rPr>
          <w:rFonts w:ascii="Times New Roman" w:eastAsia="Times New Roman" w:hAnsi="Times New Roman" w:cs="Times New Roman"/>
          <w:sz w:val="24"/>
          <w:szCs w:val="24"/>
        </w:rPr>
        <w:fldChar w:fldCharType="end"/>
      </w:r>
      <w:r>
        <w:fldChar w:fldCharType="begin"/>
      </w:r>
      <w:r>
        <w:instrText xml:space="preserve"> HYPERLINK "http://paperpile.com/b/u7YUlw/yb8Kk" \h </w:instrText>
      </w:r>
      <w:r>
        <w:fldChar w:fldCharType="separate"/>
      </w:r>
      <w:r w:rsidR="008B0DD7">
        <w:rPr>
          <w:rFonts w:ascii="Times New Roman" w:eastAsia="Times New Roman" w:hAnsi="Times New Roman" w:cs="Times New Roman"/>
          <w:sz w:val="24"/>
          <w:szCs w:val="24"/>
        </w:rPr>
        <w:t xml:space="preserve">es 16: </w:t>
      </w:r>
      <w:r>
        <w:rPr>
          <w:rFonts w:ascii="Times New Roman" w:eastAsia="Times New Roman" w:hAnsi="Times New Roman" w:cs="Times New Roman"/>
          <w:sz w:val="24"/>
          <w:szCs w:val="24"/>
        </w:rPr>
        <w:fldChar w:fldCharType="end"/>
      </w:r>
      <w:r>
        <w:fldChar w:fldCharType="begin"/>
      </w:r>
      <w:r>
        <w:instrText xml:space="preserve"> HYPERLINK "http://paperpile.com/b/u7YUlw/yb8Kk" \h </w:instrText>
      </w:r>
      <w:r>
        <w:fldChar w:fldCharType="separate"/>
      </w:r>
      <w:r w:rsidR="008B0DD7">
        <w:rPr>
          <w:rFonts w:ascii="Times New Roman" w:eastAsia="Times New Roman" w:hAnsi="Times New Roman" w:cs="Times New Roman"/>
          <w:sz w:val="24"/>
          <w:szCs w:val="24"/>
        </w:rPr>
        <w:t>229.</w:t>
      </w:r>
      <w:r>
        <w:rPr>
          <w:rFonts w:ascii="Times New Roman" w:eastAsia="Times New Roman" w:hAnsi="Times New Roman" w:cs="Times New Roman"/>
          <w:sz w:val="24"/>
          <w:szCs w:val="24"/>
        </w:rPr>
        <w:fldChar w:fldCharType="end"/>
      </w:r>
    </w:p>
    <w:p w14:paraId="301D729F" w14:textId="77777777" w:rsidR="00235BE6" w:rsidRDefault="00CE3E33">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sz w:val="24"/>
          <w:szCs w:val="24"/>
        </w:rPr>
        <w:pPrChange w:id="509" w:author="Laura H Spencer" w:date="2019-09-11T13:51:00Z">
          <w:pPr>
            <w:numPr>
              <w:numId w:val="1"/>
            </w:numPr>
            <w:pBdr>
              <w:top w:val="nil"/>
              <w:left w:val="nil"/>
              <w:bottom w:val="nil"/>
              <w:right w:val="nil"/>
              <w:between w:val="nil"/>
            </w:pBdr>
            <w:spacing w:line="480" w:lineRule="auto"/>
            <w:ind w:left="720" w:hanging="360"/>
          </w:pPr>
        </w:pPrChange>
      </w:pPr>
      <w:r>
        <w:fldChar w:fldCharType="begin"/>
      </w:r>
      <w:r>
        <w:instrText xml:space="preserve"> HYPERLINK "http://paperpile.com/b/u7YUlw/NDbzF" \h </w:instrText>
      </w:r>
      <w:r>
        <w:fldChar w:fldCharType="separate"/>
      </w:r>
      <w:r w:rsidR="008B0DD7">
        <w:rPr>
          <w:rFonts w:ascii="Times New Roman" w:eastAsia="Times New Roman" w:hAnsi="Times New Roman" w:cs="Times New Roman"/>
          <w:color w:val="000000"/>
          <w:sz w:val="24"/>
          <w:szCs w:val="24"/>
        </w:rPr>
        <w:t xml:space="preserve">Washington Sea Grant. 2015. Shellfish aquaculture in Washington State. Final report to </w:t>
      </w:r>
      <w:r>
        <w:rPr>
          <w:rFonts w:ascii="Times New Roman" w:eastAsia="Times New Roman" w:hAnsi="Times New Roman" w:cs="Times New Roman"/>
          <w:color w:val="000000"/>
          <w:sz w:val="24"/>
          <w:szCs w:val="24"/>
        </w:rPr>
        <w:fldChar w:fldCharType="end"/>
      </w:r>
      <w:r>
        <w:fldChar w:fldCharType="begin"/>
      </w:r>
      <w:r>
        <w:instrText xml:space="preserve"> HYPERLINK "http://paperpile.com/b/u7YUlw/NDbzF" \h </w:instrText>
      </w:r>
      <w:r>
        <w:fldChar w:fldCharType="separate"/>
      </w:r>
      <w:r w:rsidR="008B0DD7">
        <w:rPr>
          <w:rFonts w:ascii="Times New Roman" w:eastAsia="Times New Roman" w:hAnsi="Times New Roman" w:cs="Times New Roman"/>
          <w:sz w:val="24"/>
          <w:szCs w:val="24"/>
        </w:rPr>
        <w:t>the Washington State Legislature. 84.</w:t>
      </w:r>
      <w:r>
        <w:rPr>
          <w:rFonts w:ascii="Times New Roman" w:eastAsia="Times New Roman" w:hAnsi="Times New Roman" w:cs="Times New Roman"/>
          <w:sz w:val="24"/>
          <w:szCs w:val="24"/>
        </w:rPr>
        <w:fldChar w:fldCharType="end"/>
      </w:r>
    </w:p>
    <w:p w14:paraId="74C2FFC5" w14:textId="77777777" w:rsidR="00235BE6" w:rsidRDefault="00CE3E33">
      <w:pPr>
        <w:numPr>
          <w:ilvl w:val="0"/>
          <w:numId w:val="4"/>
        </w:numPr>
        <w:pBdr>
          <w:top w:val="nil"/>
          <w:left w:val="nil"/>
          <w:bottom w:val="nil"/>
          <w:right w:val="nil"/>
          <w:between w:val="nil"/>
        </w:pBdr>
        <w:spacing w:line="480" w:lineRule="auto"/>
        <w:rPr>
          <w:rFonts w:ascii="Times New Roman" w:eastAsia="Times New Roman" w:hAnsi="Times New Roman" w:cs="Times New Roman"/>
          <w:sz w:val="24"/>
          <w:szCs w:val="24"/>
        </w:rPr>
        <w:pPrChange w:id="510" w:author="Laura H Spencer" w:date="2019-09-11T13:51:00Z">
          <w:pPr>
            <w:numPr>
              <w:numId w:val="1"/>
            </w:numPr>
            <w:pBdr>
              <w:top w:val="nil"/>
              <w:left w:val="nil"/>
              <w:bottom w:val="nil"/>
              <w:right w:val="nil"/>
              <w:between w:val="nil"/>
            </w:pBdr>
            <w:spacing w:line="480" w:lineRule="auto"/>
            <w:ind w:left="720" w:hanging="360"/>
          </w:pPr>
        </w:pPrChange>
      </w:pPr>
      <w:r>
        <w:fldChar w:fldCharType="begin"/>
      </w:r>
      <w:r>
        <w:instrText xml:space="preserve"> HYPERLINK "http://paperpile.com/b/u7YUlw/TVqgG" \h </w:instrText>
      </w:r>
      <w:r>
        <w:fldChar w:fldCharType="separate"/>
      </w:r>
      <w:r w:rsidR="008B0DD7">
        <w:rPr>
          <w:rFonts w:ascii="Times New Roman" w:eastAsia="Times New Roman" w:hAnsi="Times New Roman" w:cs="Times New Roman"/>
          <w:sz w:val="24"/>
          <w:szCs w:val="24"/>
        </w:rPr>
        <w:t>Washington State Department of Fish &amp; Wildlife. ND. Shellfish import permit supplemental information.</w:t>
      </w:r>
      <w:r>
        <w:rPr>
          <w:rFonts w:ascii="Times New Roman" w:eastAsia="Times New Roman" w:hAnsi="Times New Roman" w:cs="Times New Roman"/>
          <w:sz w:val="24"/>
          <w:szCs w:val="24"/>
        </w:rPr>
        <w:fldChar w:fldCharType="end"/>
      </w:r>
      <w:r w:rsidR="008B0DD7">
        <w:rPr>
          <w:rFonts w:ascii="Times New Roman" w:eastAsia="Times New Roman" w:hAnsi="Times New Roman" w:cs="Times New Roman"/>
          <w:sz w:val="24"/>
          <w:szCs w:val="24"/>
        </w:rPr>
        <w:t xml:space="preserve"> Accessed March 2019.  </w:t>
      </w:r>
      <w:r>
        <w:fldChar w:fldCharType="begin"/>
      </w:r>
      <w:r>
        <w:instrText xml:space="preserve"> HYPERLINK "https://wdfw.wa.gov/sites/default/files/2019-03/ImportPermitExplantions.pdf" \h </w:instrText>
      </w:r>
      <w:r>
        <w:fldChar w:fldCharType="separate"/>
      </w:r>
      <w:r w:rsidR="008B0DD7">
        <w:rPr>
          <w:rFonts w:ascii="Times New Roman" w:eastAsia="Times New Roman" w:hAnsi="Times New Roman" w:cs="Times New Roman"/>
          <w:sz w:val="24"/>
          <w:szCs w:val="24"/>
        </w:rPr>
        <w:t>https://wdfw.wa.gov/sites/default/files/2019-03/ImportPermitExplantions.pdf</w:t>
      </w:r>
      <w:r>
        <w:rPr>
          <w:rFonts w:ascii="Times New Roman" w:eastAsia="Times New Roman" w:hAnsi="Times New Roman" w:cs="Times New Roman"/>
          <w:sz w:val="24"/>
          <w:szCs w:val="24"/>
        </w:rPr>
        <w:fldChar w:fldCharType="end"/>
      </w:r>
      <w:r w:rsidR="008B0DD7">
        <w:rPr>
          <w:rFonts w:ascii="Times New Roman" w:eastAsia="Times New Roman" w:hAnsi="Times New Roman" w:cs="Times New Roman"/>
          <w:sz w:val="24"/>
          <w:szCs w:val="24"/>
        </w:rPr>
        <w:t xml:space="preserve">. </w:t>
      </w:r>
    </w:p>
    <w:p w14:paraId="77DB29BD" w14:textId="77777777" w:rsidR="00235BE6" w:rsidRDefault="008B0DD7">
      <w:pPr>
        <w:numPr>
          <w:ilvl w:val="0"/>
          <w:numId w:val="4"/>
        </w:numPr>
        <w:pBdr>
          <w:top w:val="nil"/>
          <w:left w:val="nil"/>
          <w:bottom w:val="nil"/>
          <w:right w:val="nil"/>
          <w:between w:val="nil"/>
        </w:pBdr>
        <w:spacing w:line="480" w:lineRule="auto"/>
        <w:rPr>
          <w:rFonts w:ascii="Times New Roman" w:eastAsia="Times New Roman" w:hAnsi="Times New Roman" w:cs="Times New Roman"/>
          <w:sz w:val="24"/>
          <w:szCs w:val="24"/>
        </w:rPr>
        <w:pPrChange w:id="511" w:author="Laura H Spencer" w:date="2019-09-11T13:51:00Z">
          <w:pPr>
            <w:numPr>
              <w:numId w:val="1"/>
            </w:numPr>
            <w:pBdr>
              <w:top w:val="nil"/>
              <w:left w:val="nil"/>
              <w:bottom w:val="nil"/>
              <w:right w:val="nil"/>
              <w:between w:val="nil"/>
            </w:pBdr>
            <w:spacing w:line="480" w:lineRule="auto"/>
            <w:ind w:left="720" w:hanging="360"/>
          </w:pPr>
        </w:pPrChange>
      </w:pPr>
      <w:r>
        <w:rPr>
          <w:rFonts w:ascii="Times New Roman" w:eastAsia="Times New Roman" w:hAnsi="Times New Roman" w:cs="Times New Roman"/>
          <w:sz w:val="24"/>
          <w:szCs w:val="24"/>
        </w:rPr>
        <w:t xml:space="preserve">Washington State Department of Fish &amp; Wildlife. 2019. WDFW 2019 Shellfish Import Approval Requirements. Accessed March 2019. </w:t>
      </w:r>
      <w:r w:rsidR="00CE3E33">
        <w:fldChar w:fldCharType="begin"/>
      </w:r>
      <w:r w:rsidR="00CE3E33">
        <w:instrText xml:space="preserve"> HYPERLINK "https://wdfw.wa.gov/licensing/shellfish_import_transfer/wdfw_shellfish_import_guidelines_final_12122019.pdf" \h </w:instrText>
      </w:r>
      <w:r w:rsidR="00CE3E33">
        <w:fldChar w:fldCharType="separate"/>
      </w:r>
      <w:r>
        <w:rPr>
          <w:rFonts w:ascii="Times New Roman" w:eastAsia="Times New Roman" w:hAnsi="Times New Roman" w:cs="Times New Roman"/>
          <w:sz w:val="24"/>
          <w:szCs w:val="24"/>
        </w:rPr>
        <w:t>https://wdfw.wa.gov/licensing/shellfish_import_transfer/wdfw_shellfish_import_guidelines_final_12122019.pdf</w:t>
      </w:r>
      <w:r w:rsidR="00CE3E33">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14:paraId="2DDD3D8F" w14:textId="77777777" w:rsidR="00235BE6" w:rsidRDefault="008B0DD7">
      <w:pPr>
        <w:numPr>
          <w:ilvl w:val="0"/>
          <w:numId w:val="4"/>
        </w:numPr>
        <w:pBdr>
          <w:top w:val="nil"/>
          <w:left w:val="nil"/>
          <w:bottom w:val="nil"/>
          <w:right w:val="nil"/>
          <w:between w:val="nil"/>
        </w:pBdr>
        <w:spacing w:line="480" w:lineRule="auto"/>
        <w:rPr>
          <w:rFonts w:ascii="Times New Roman" w:eastAsia="Times New Roman" w:hAnsi="Times New Roman" w:cs="Times New Roman"/>
          <w:sz w:val="24"/>
          <w:szCs w:val="24"/>
        </w:rPr>
        <w:pPrChange w:id="512" w:author="Laura H Spencer" w:date="2019-09-11T13:51:00Z">
          <w:pPr>
            <w:numPr>
              <w:numId w:val="1"/>
            </w:numPr>
            <w:pBdr>
              <w:top w:val="nil"/>
              <w:left w:val="nil"/>
              <w:bottom w:val="nil"/>
              <w:right w:val="nil"/>
              <w:between w:val="nil"/>
            </w:pBdr>
            <w:spacing w:line="480" w:lineRule="auto"/>
            <w:ind w:left="720" w:hanging="360"/>
          </w:pPr>
        </w:pPrChange>
      </w:pPr>
      <w:r>
        <w:rPr>
          <w:rFonts w:ascii="Times New Roman" w:eastAsia="Times New Roman" w:hAnsi="Times New Roman" w:cs="Times New Roman"/>
          <w:sz w:val="24"/>
          <w:szCs w:val="24"/>
        </w:rPr>
        <w:t>Whitelegge, T., 1890. Report on the worm disease affecting the oysters on the coast of New South Wales. Records of the Australian Museum 1(2): 41–54, plates iii-vi. [31 May 1890].</w:t>
      </w:r>
    </w:p>
    <w:p w14:paraId="1B8F6135" w14:textId="77777777" w:rsidR="00235BE6" w:rsidRDefault="00CE3E33">
      <w:pPr>
        <w:numPr>
          <w:ilvl w:val="0"/>
          <w:numId w:val="4"/>
        </w:numPr>
        <w:pBdr>
          <w:top w:val="nil"/>
          <w:left w:val="nil"/>
          <w:bottom w:val="nil"/>
          <w:right w:val="nil"/>
          <w:between w:val="nil"/>
        </w:pBdr>
        <w:spacing w:line="480" w:lineRule="auto"/>
        <w:rPr>
          <w:rFonts w:ascii="Times New Roman" w:eastAsia="Times New Roman" w:hAnsi="Times New Roman" w:cs="Times New Roman"/>
          <w:sz w:val="24"/>
          <w:szCs w:val="24"/>
        </w:rPr>
        <w:pPrChange w:id="513" w:author="Laura H Spencer" w:date="2019-09-11T13:51:00Z">
          <w:pPr>
            <w:numPr>
              <w:numId w:val="1"/>
            </w:numPr>
            <w:pBdr>
              <w:top w:val="nil"/>
              <w:left w:val="nil"/>
              <w:bottom w:val="nil"/>
              <w:right w:val="nil"/>
              <w:between w:val="nil"/>
            </w:pBdr>
            <w:spacing w:line="480" w:lineRule="auto"/>
            <w:ind w:left="720" w:hanging="360"/>
          </w:pPr>
        </w:pPrChange>
      </w:pPr>
      <w:r>
        <w:fldChar w:fldCharType="begin"/>
      </w:r>
      <w:r>
        <w:instrText xml:space="preserve"> HYPERLINK "http://paperpile.com/b/u7YUlw/52zCH" \h </w:instrText>
      </w:r>
      <w:r>
        <w:fldChar w:fldCharType="separate"/>
      </w:r>
      <w:r w:rsidR="008B0DD7">
        <w:rPr>
          <w:rFonts w:ascii="Times New Roman" w:eastAsia="Times New Roman" w:hAnsi="Times New Roman" w:cs="Times New Roman"/>
          <w:sz w:val="24"/>
          <w:szCs w:val="24"/>
        </w:rPr>
        <w:t xml:space="preserve">Wilson, D. P. 1928. The larvae of </w:t>
      </w:r>
      <w:r>
        <w:rPr>
          <w:rFonts w:ascii="Times New Roman" w:eastAsia="Times New Roman" w:hAnsi="Times New Roman" w:cs="Times New Roman"/>
          <w:sz w:val="24"/>
          <w:szCs w:val="24"/>
        </w:rPr>
        <w:fldChar w:fldCharType="end"/>
      </w:r>
      <w:r>
        <w:fldChar w:fldCharType="begin"/>
      </w:r>
      <w:r>
        <w:instrText xml:space="preserve"> HYPERLINK "http://paperpile.com/b/u7YUlw/52zCH" \h </w:instrText>
      </w:r>
      <w:r>
        <w:fldChar w:fldCharType="separate"/>
      </w:r>
      <w:r w:rsidR="008B0DD7">
        <w:rPr>
          <w:rFonts w:ascii="Times New Roman" w:eastAsia="Times New Roman" w:hAnsi="Times New Roman" w:cs="Times New Roman"/>
          <w:i/>
          <w:sz w:val="24"/>
          <w:szCs w:val="24"/>
        </w:rPr>
        <w:t xml:space="preserve">Polydora ciliata </w:t>
      </w:r>
      <w:r>
        <w:rPr>
          <w:rFonts w:ascii="Times New Roman" w:eastAsia="Times New Roman" w:hAnsi="Times New Roman" w:cs="Times New Roman"/>
          <w:i/>
          <w:sz w:val="24"/>
          <w:szCs w:val="24"/>
        </w:rPr>
        <w:fldChar w:fldCharType="end"/>
      </w:r>
      <w:r>
        <w:fldChar w:fldCharType="begin"/>
      </w:r>
      <w:r>
        <w:instrText xml:space="preserve"> HYPERLINK "http://paperpile.com/b/u7YUlw/52zCH" \h </w:instrText>
      </w:r>
      <w:r>
        <w:fldChar w:fldCharType="separate"/>
      </w:r>
      <w:r w:rsidR="008B0DD7">
        <w:rPr>
          <w:rFonts w:ascii="Times New Roman" w:eastAsia="Times New Roman" w:hAnsi="Times New Roman" w:cs="Times New Roman"/>
          <w:sz w:val="24"/>
          <w:szCs w:val="24"/>
        </w:rPr>
        <w:t xml:space="preserve">Johnston and </w:t>
      </w:r>
      <w:r>
        <w:rPr>
          <w:rFonts w:ascii="Times New Roman" w:eastAsia="Times New Roman" w:hAnsi="Times New Roman" w:cs="Times New Roman"/>
          <w:sz w:val="24"/>
          <w:szCs w:val="24"/>
        </w:rPr>
        <w:fldChar w:fldCharType="end"/>
      </w:r>
      <w:r>
        <w:fldChar w:fldCharType="begin"/>
      </w:r>
      <w:r>
        <w:instrText xml:space="preserve"> HYPERLINK "http://paperpile.com/b/u7YUlw/52zCH" \h </w:instrText>
      </w:r>
      <w:r>
        <w:fldChar w:fldCharType="separate"/>
      </w:r>
      <w:r w:rsidR="008B0DD7">
        <w:rPr>
          <w:rFonts w:ascii="Times New Roman" w:eastAsia="Times New Roman" w:hAnsi="Times New Roman" w:cs="Times New Roman"/>
          <w:i/>
          <w:sz w:val="24"/>
          <w:szCs w:val="24"/>
        </w:rPr>
        <w:t>Polydora hoplura</w:t>
      </w:r>
      <w:r>
        <w:rPr>
          <w:rFonts w:ascii="Times New Roman" w:eastAsia="Times New Roman" w:hAnsi="Times New Roman" w:cs="Times New Roman"/>
          <w:i/>
          <w:sz w:val="24"/>
          <w:szCs w:val="24"/>
        </w:rPr>
        <w:fldChar w:fldCharType="end"/>
      </w:r>
      <w:r>
        <w:fldChar w:fldCharType="begin"/>
      </w:r>
      <w:r>
        <w:instrText xml:space="preserve"> HYPERLINK "http://paperpile.com/b/u7YUlw/52zCH" \h </w:instrText>
      </w:r>
      <w:r>
        <w:fldChar w:fldCharType="separate"/>
      </w:r>
      <w:r w:rsidR="008B0DD7">
        <w:rPr>
          <w:rFonts w:ascii="Times New Roman" w:eastAsia="Times New Roman" w:hAnsi="Times New Roman" w:cs="Times New Roman"/>
          <w:sz w:val="24"/>
          <w:szCs w:val="24"/>
        </w:rPr>
        <w:t xml:space="preserve"> Claparede. J. Mar. Biol. Assoc. U. K. </w:t>
      </w:r>
      <w:r>
        <w:rPr>
          <w:rFonts w:ascii="Times New Roman" w:eastAsia="Times New Roman" w:hAnsi="Times New Roman" w:cs="Times New Roman"/>
          <w:sz w:val="24"/>
          <w:szCs w:val="24"/>
        </w:rPr>
        <w:fldChar w:fldCharType="end"/>
      </w:r>
      <w:r>
        <w:fldChar w:fldCharType="begin"/>
      </w:r>
      <w:r>
        <w:instrText xml:space="preserve"> HYPERLINK "http://paperpile.com/b/u7YUlw/52zCH" \h </w:instrText>
      </w:r>
      <w:r>
        <w:fldChar w:fldCharType="separate"/>
      </w:r>
      <w:r w:rsidR="008B0DD7">
        <w:rPr>
          <w:rFonts w:ascii="Times New Roman" w:eastAsia="Times New Roman" w:hAnsi="Times New Roman" w:cs="Times New Roman"/>
          <w:b/>
          <w:sz w:val="24"/>
          <w:szCs w:val="24"/>
        </w:rPr>
        <w:t>15</w:t>
      </w:r>
      <w:r>
        <w:rPr>
          <w:rFonts w:ascii="Times New Roman" w:eastAsia="Times New Roman" w:hAnsi="Times New Roman" w:cs="Times New Roman"/>
          <w:b/>
          <w:sz w:val="24"/>
          <w:szCs w:val="24"/>
        </w:rPr>
        <w:fldChar w:fldCharType="end"/>
      </w:r>
      <w:r>
        <w:fldChar w:fldCharType="begin"/>
      </w:r>
      <w:r>
        <w:instrText xml:space="preserve"> HYPERLINK "http://paperpile.com/b/u7YUlw/52zCH" \h </w:instrText>
      </w:r>
      <w:r>
        <w:fldChar w:fldCharType="separate"/>
      </w:r>
      <w:r w:rsidR="008B0DD7">
        <w:rPr>
          <w:rFonts w:ascii="Times New Roman" w:eastAsia="Times New Roman" w:hAnsi="Times New Roman" w:cs="Times New Roman"/>
          <w:sz w:val="24"/>
          <w:szCs w:val="24"/>
        </w:rPr>
        <w:t>: 567–603.</w:t>
      </w:r>
      <w:r>
        <w:rPr>
          <w:rFonts w:ascii="Times New Roman" w:eastAsia="Times New Roman" w:hAnsi="Times New Roman" w:cs="Times New Roman"/>
          <w:sz w:val="24"/>
          <w:szCs w:val="24"/>
        </w:rPr>
        <w:fldChar w:fldCharType="end"/>
      </w:r>
    </w:p>
    <w:p w14:paraId="6690E1F4" w14:textId="77777777" w:rsidR="00235BE6" w:rsidRDefault="008B0DD7">
      <w:pPr>
        <w:numPr>
          <w:ilvl w:val="0"/>
          <w:numId w:val="4"/>
        </w:numPr>
        <w:pBdr>
          <w:top w:val="nil"/>
          <w:left w:val="nil"/>
          <w:bottom w:val="nil"/>
          <w:right w:val="nil"/>
          <w:between w:val="nil"/>
        </w:pBdr>
        <w:spacing w:line="480" w:lineRule="auto"/>
        <w:rPr>
          <w:rFonts w:ascii="Times New Roman" w:eastAsia="Times New Roman" w:hAnsi="Times New Roman" w:cs="Times New Roman"/>
          <w:sz w:val="24"/>
          <w:szCs w:val="24"/>
        </w:rPr>
        <w:pPrChange w:id="514" w:author="Laura H Spencer" w:date="2019-09-11T13:51:00Z">
          <w:pPr>
            <w:numPr>
              <w:numId w:val="1"/>
            </w:numPr>
            <w:pBdr>
              <w:top w:val="nil"/>
              <w:left w:val="nil"/>
              <w:bottom w:val="nil"/>
              <w:right w:val="nil"/>
              <w:between w:val="nil"/>
            </w:pBdr>
            <w:spacing w:line="480" w:lineRule="auto"/>
            <w:ind w:left="720" w:hanging="360"/>
          </w:pPr>
        </w:pPrChange>
      </w:pPr>
      <w:r>
        <w:rPr>
          <w:rFonts w:ascii="Times New Roman" w:eastAsia="Times New Roman" w:hAnsi="Times New Roman" w:cs="Times New Roman"/>
          <w:sz w:val="24"/>
          <w:szCs w:val="24"/>
        </w:rPr>
        <w:t>Worms - World Register Of Marine Species - Polydora Bosc, 1802. Accessed November 19, 2017.</w:t>
      </w:r>
      <w:r w:rsidR="00CE3E33">
        <w:fldChar w:fldCharType="begin"/>
      </w:r>
      <w:r w:rsidR="00CE3E33">
        <w:instrText xml:space="preserve"> HYPERLINK "http://www.marinespecies.org/Aphia.Php?P=Taxdetails&amp;Id=129619" \h </w:instrText>
      </w:r>
      <w:r w:rsidR="00CE3E33">
        <w:fldChar w:fldCharType="separate"/>
      </w:r>
      <w:r>
        <w:rPr>
          <w:rFonts w:ascii="Times New Roman" w:eastAsia="Times New Roman" w:hAnsi="Times New Roman" w:cs="Times New Roman"/>
          <w:sz w:val="24"/>
          <w:szCs w:val="24"/>
        </w:rPr>
        <w:t xml:space="preserve"> </w:t>
      </w:r>
      <w:r w:rsidR="00CE3E33">
        <w:rPr>
          <w:rFonts w:ascii="Times New Roman" w:eastAsia="Times New Roman" w:hAnsi="Times New Roman" w:cs="Times New Roman"/>
          <w:sz w:val="24"/>
          <w:szCs w:val="24"/>
        </w:rPr>
        <w:fldChar w:fldCharType="end"/>
      </w:r>
      <w:r w:rsidR="00CE3E33">
        <w:fldChar w:fldCharType="begin"/>
      </w:r>
      <w:r w:rsidR="00CE3E33">
        <w:instrText xml:space="preserve"> HYPERLINK "http://www.marinespecies.org/Aphia.Php?P=Taxdetails&amp;Id=129619" \h </w:instrText>
      </w:r>
      <w:r w:rsidR="00CE3E33">
        <w:fldChar w:fldCharType="separate"/>
      </w:r>
      <w:r>
        <w:rPr>
          <w:rFonts w:ascii="Times New Roman" w:eastAsia="Times New Roman" w:hAnsi="Times New Roman" w:cs="Times New Roman"/>
          <w:sz w:val="24"/>
          <w:szCs w:val="24"/>
        </w:rPr>
        <w:t>Http://Www.Marinespecies.Org/Aphia.Php?P=Taxdetails&amp;Id=129619</w:t>
      </w:r>
      <w:r w:rsidR="00CE3E33">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14:paraId="5F393437" w14:textId="77777777" w:rsidR="008B0DD7" w:rsidRPr="008B0DD7" w:rsidRDefault="00CE3E33">
      <w:pPr>
        <w:numPr>
          <w:ilvl w:val="0"/>
          <w:numId w:val="4"/>
        </w:numPr>
        <w:pBdr>
          <w:top w:val="nil"/>
          <w:left w:val="nil"/>
          <w:bottom w:val="nil"/>
          <w:right w:val="nil"/>
          <w:between w:val="nil"/>
        </w:pBdr>
        <w:spacing w:line="480" w:lineRule="auto"/>
        <w:rPr>
          <w:rFonts w:ascii="Times New Roman" w:eastAsia="Times New Roman" w:hAnsi="Times New Roman" w:cs="Times New Roman"/>
          <w:sz w:val="24"/>
          <w:szCs w:val="24"/>
        </w:rPr>
        <w:pPrChange w:id="515" w:author="Laura H Spencer" w:date="2019-09-11T13:51:00Z">
          <w:pPr>
            <w:numPr>
              <w:numId w:val="1"/>
            </w:numPr>
            <w:pBdr>
              <w:top w:val="nil"/>
              <w:left w:val="nil"/>
              <w:bottom w:val="nil"/>
              <w:right w:val="nil"/>
              <w:between w:val="nil"/>
            </w:pBdr>
            <w:spacing w:line="480" w:lineRule="auto"/>
            <w:ind w:left="720" w:hanging="360"/>
          </w:pPr>
        </w:pPrChange>
      </w:pPr>
      <w:r>
        <w:lastRenderedPageBreak/>
        <w:fldChar w:fldCharType="begin"/>
      </w:r>
      <w:r>
        <w:instrText xml:space="preserve"> HYPERLINK "http://paperpile.com/b/u7YUlw/6b1wc" \h </w:instrText>
      </w:r>
      <w:r>
        <w:fldChar w:fldCharType="separate"/>
      </w:r>
      <w:r w:rsidR="008B0DD7">
        <w:rPr>
          <w:rFonts w:ascii="Times New Roman" w:eastAsia="Times New Roman" w:hAnsi="Times New Roman" w:cs="Times New Roman"/>
          <w:sz w:val="24"/>
          <w:szCs w:val="24"/>
        </w:rPr>
        <w:t xml:space="preserve">Zottoli, R. A., &amp; M. R. Carriker. 1974. Burrow morphology, tube formation, and microarchitecture of shell dissolution by the spionid polychaete </w:t>
      </w:r>
      <w:r>
        <w:rPr>
          <w:rFonts w:ascii="Times New Roman" w:eastAsia="Times New Roman" w:hAnsi="Times New Roman" w:cs="Times New Roman"/>
          <w:sz w:val="24"/>
          <w:szCs w:val="24"/>
        </w:rPr>
        <w:fldChar w:fldCharType="end"/>
      </w:r>
      <w:r>
        <w:fldChar w:fldCharType="begin"/>
      </w:r>
      <w:r>
        <w:instrText xml:space="preserve"> HYPERLINK "http://paperpile.com/b/u7YUlw/6b1wc" \h </w:instrText>
      </w:r>
      <w:r>
        <w:fldChar w:fldCharType="separate"/>
      </w:r>
      <w:r w:rsidR="008B0DD7">
        <w:rPr>
          <w:rFonts w:ascii="Times New Roman" w:eastAsia="Times New Roman" w:hAnsi="Times New Roman" w:cs="Times New Roman"/>
          <w:i/>
          <w:sz w:val="24"/>
          <w:szCs w:val="24"/>
        </w:rPr>
        <w:t>Polydora websteri</w:t>
      </w:r>
      <w:r>
        <w:rPr>
          <w:rFonts w:ascii="Times New Roman" w:eastAsia="Times New Roman" w:hAnsi="Times New Roman" w:cs="Times New Roman"/>
          <w:i/>
          <w:sz w:val="24"/>
          <w:szCs w:val="24"/>
        </w:rPr>
        <w:fldChar w:fldCharType="end"/>
      </w:r>
      <w:r>
        <w:fldChar w:fldCharType="begin"/>
      </w:r>
      <w:r>
        <w:instrText xml:space="preserve"> HYPERLINK "http://paperpile.com/b/u7YUlw/6b1wc" \h </w:instrText>
      </w:r>
      <w:r>
        <w:fldChar w:fldCharType="separate"/>
      </w:r>
      <w:r w:rsidR="008B0DD7">
        <w:rPr>
          <w:rFonts w:ascii="Times New Roman" w:eastAsia="Times New Roman" w:hAnsi="Times New Roman" w:cs="Times New Roman"/>
          <w:sz w:val="24"/>
          <w:szCs w:val="24"/>
        </w:rPr>
        <w:t xml:space="preserve">. Mar. Biol. </w:t>
      </w:r>
      <w:r>
        <w:rPr>
          <w:rFonts w:ascii="Times New Roman" w:eastAsia="Times New Roman" w:hAnsi="Times New Roman" w:cs="Times New Roman"/>
          <w:sz w:val="24"/>
          <w:szCs w:val="24"/>
        </w:rPr>
        <w:fldChar w:fldCharType="end"/>
      </w:r>
      <w:r>
        <w:fldChar w:fldCharType="begin"/>
      </w:r>
      <w:r>
        <w:instrText xml:space="preserve"> HYPERLINK "http://paperpile.com/b/u7YUlw/6b1wc" \h </w:instrText>
      </w:r>
      <w:r>
        <w:fldChar w:fldCharType="separate"/>
      </w:r>
      <w:r w:rsidR="008B0DD7">
        <w:rPr>
          <w:rFonts w:ascii="Times New Roman" w:eastAsia="Times New Roman" w:hAnsi="Times New Roman" w:cs="Times New Roman"/>
          <w:b/>
          <w:sz w:val="24"/>
          <w:szCs w:val="24"/>
        </w:rPr>
        <w:t>27</w:t>
      </w:r>
      <w:r>
        <w:rPr>
          <w:rFonts w:ascii="Times New Roman" w:eastAsia="Times New Roman" w:hAnsi="Times New Roman" w:cs="Times New Roman"/>
          <w:b/>
          <w:sz w:val="24"/>
          <w:szCs w:val="24"/>
        </w:rPr>
        <w:fldChar w:fldCharType="end"/>
      </w:r>
      <w:r>
        <w:fldChar w:fldCharType="begin"/>
      </w:r>
      <w:r>
        <w:instrText xml:space="preserve"> HYPERLINK "http://paperpile.com/b/u7YUlw/6b1wc" \h </w:instrText>
      </w:r>
      <w:r>
        <w:fldChar w:fldCharType="separate"/>
      </w:r>
      <w:r w:rsidR="008B0DD7">
        <w:rPr>
          <w:rFonts w:ascii="Times New Roman" w:eastAsia="Times New Roman" w:hAnsi="Times New Roman" w:cs="Times New Roman"/>
          <w:sz w:val="24"/>
          <w:szCs w:val="24"/>
        </w:rPr>
        <w:t>: 307–316.</w:t>
      </w:r>
      <w:r>
        <w:rPr>
          <w:rFonts w:ascii="Times New Roman" w:eastAsia="Times New Roman" w:hAnsi="Times New Roman" w:cs="Times New Roman"/>
          <w:sz w:val="24"/>
          <w:szCs w:val="24"/>
        </w:rPr>
        <w:fldChar w:fldCharType="end"/>
      </w:r>
      <w:bookmarkStart w:id="516" w:name="_gjdgxs" w:colFirst="0" w:colLast="0"/>
      <w:bookmarkEnd w:id="516"/>
    </w:p>
    <w:p w14:paraId="3095155F" w14:textId="77777777" w:rsidR="008B0DD7" w:rsidRPr="008037F2" w:rsidRDefault="008B0DD7">
      <w:pPr>
        <w:pStyle w:val="ListParagraph"/>
        <w:numPr>
          <w:ilvl w:val="0"/>
          <w:numId w:val="4"/>
        </w:numPr>
        <w:rPr>
          <w:rFonts w:ascii="Times New Roman" w:eastAsia="Times New Roman" w:hAnsi="Times New Roman" w:cs="Times New Roman"/>
          <w:b/>
          <w:color w:val="000000"/>
          <w:sz w:val="24"/>
          <w:szCs w:val="24"/>
          <w:rPrChange w:id="517" w:author="Laura H Spencer" w:date="2019-09-11T13:51:00Z">
            <w:rPr/>
          </w:rPrChange>
        </w:rPr>
        <w:pPrChange w:id="518" w:author="Laura H Spencer" w:date="2019-09-11T13:51:00Z">
          <w:pPr/>
        </w:pPrChange>
      </w:pPr>
      <w:r w:rsidRPr="008037F2">
        <w:rPr>
          <w:rFonts w:ascii="Times New Roman" w:eastAsia="Times New Roman" w:hAnsi="Times New Roman" w:cs="Times New Roman"/>
          <w:b/>
          <w:color w:val="000000"/>
          <w:sz w:val="24"/>
          <w:szCs w:val="24"/>
          <w:rPrChange w:id="519" w:author="Laura H Spencer" w:date="2019-09-11T13:51:00Z">
            <w:rPr/>
          </w:rPrChange>
        </w:rPr>
        <w:br w:type="page"/>
      </w:r>
    </w:p>
    <w:p w14:paraId="6261ACDC" w14:textId="77777777" w:rsidR="008B0DD7" w:rsidRP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commentRangeStart w:id="520"/>
      <w:commentRangeStart w:id="521"/>
      <w:r>
        <w:rPr>
          <w:rFonts w:ascii="Times New Roman" w:eastAsia="Times New Roman" w:hAnsi="Times New Roman" w:cs="Times New Roman"/>
          <w:b/>
          <w:sz w:val="28"/>
          <w:szCs w:val="28"/>
        </w:rPr>
        <w:lastRenderedPageBreak/>
        <w:t>Tables</w:t>
      </w:r>
      <w:commentRangeEnd w:id="520"/>
      <w:r w:rsidR="008037F2">
        <w:rPr>
          <w:rStyle w:val="CommentReference"/>
        </w:rPr>
        <w:commentReference w:id="520"/>
      </w:r>
      <w:commentRangeEnd w:id="521"/>
      <w:r w:rsidR="005C0B72">
        <w:rPr>
          <w:rStyle w:val="CommentReference"/>
        </w:rPr>
        <w:commentReference w:id="521"/>
      </w:r>
    </w:p>
    <w:p w14:paraId="58315B79" w14:textId="77777777" w:rsidR="008B0DD7" w:rsidRDefault="008B0DD7" w:rsidP="008B0DD7">
      <w:pPr>
        <w:suppressLineNumbers/>
        <w:pBdr>
          <w:top w:val="nil"/>
          <w:left w:val="nil"/>
          <w:bottom w:val="nil"/>
          <w:right w:val="nil"/>
          <w:between w:val="nil"/>
        </w:pBdr>
        <w:spacing w:before="200" w:line="480" w:lineRule="auto"/>
        <w:ind w:left="360"/>
        <w:rPr>
          <w:rFonts w:ascii="Times New Roman" w:eastAsia="Times New Roman" w:hAnsi="Times New Roman" w:cs="Times New Roman"/>
          <w:b/>
          <w:color w:val="000000"/>
          <w:sz w:val="24"/>
          <w:szCs w:val="24"/>
        </w:rPr>
      </w:pPr>
    </w:p>
    <w:p w14:paraId="788F0BD8" w14:textId="77777777" w:rsidR="008B0DD7" w:rsidRPr="008B0DD7" w:rsidRDefault="008B0DD7" w:rsidP="008B0DD7">
      <w:pPr>
        <w:pBdr>
          <w:top w:val="nil"/>
          <w:left w:val="nil"/>
          <w:bottom w:val="nil"/>
          <w:right w:val="nil"/>
          <w:between w:val="nil"/>
        </w:pBdr>
        <w:spacing w:before="200" w:line="480" w:lineRule="auto"/>
        <w:ind w:left="360"/>
        <w:rPr>
          <w:rFonts w:ascii="Times New Roman" w:eastAsia="Times New Roman" w:hAnsi="Times New Roman" w:cs="Times New Roman"/>
          <w:color w:val="000000"/>
          <w:sz w:val="24"/>
          <w:szCs w:val="24"/>
        </w:rPr>
      </w:pPr>
      <w:r w:rsidRPr="008B0DD7">
        <w:rPr>
          <w:rFonts w:ascii="Times New Roman" w:eastAsia="Times New Roman" w:hAnsi="Times New Roman" w:cs="Times New Roman"/>
          <w:b/>
          <w:color w:val="000000"/>
          <w:sz w:val="24"/>
          <w:szCs w:val="24"/>
        </w:rPr>
        <w:t xml:space="preserve">Table 1: </w:t>
      </w:r>
      <w:r w:rsidRPr="008B0DD7">
        <w:rPr>
          <w:rFonts w:ascii="Times New Roman" w:eastAsia="Times New Roman" w:hAnsi="Times New Roman" w:cs="Times New Roman"/>
          <w:color w:val="000000"/>
          <w:sz w:val="24"/>
          <w:szCs w:val="24"/>
        </w:rPr>
        <w:t xml:space="preserve">Shell-boring </w:t>
      </w:r>
      <w:r w:rsidRPr="008B0DD7">
        <w:rPr>
          <w:rFonts w:ascii="Times New Roman" w:eastAsia="Times New Roman" w:hAnsi="Times New Roman" w:cs="Times New Roman"/>
          <w:i/>
          <w:color w:val="000000"/>
          <w:sz w:val="24"/>
          <w:szCs w:val="24"/>
        </w:rPr>
        <w:t>Polydora</w:t>
      </w:r>
      <w:r w:rsidRPr="008B0DD7">
        <w:rPr>
          <w:rFonts w:ascii="Times New Roman" w:eastAsia="Times New Roman" w:hAnsi="Times New Roman" w:cs="Times New Roman"/>
          <w:color w:val="000000"/>
          <w:sz w:val="24"/>
          <w:szCs w:val="24"/>
        </w:rPr>
        <w:t xml:space="preserve"> species of concern in shellfish aquaculture, adapted and expanded from </w:t>
      </w:r>
      <w:r w:rsidRPr="008B0DD7">
        <w:rPr>
          <w:rFonts w:ascii="Times New Roman" w:eastAsia="Times New Roman" w:hAnsi="Times New Roman" w:cs="Times New Roman"/>
          <w:i/>
          <w:sz w:val="24"/>
          <w:szCs w:val="24"/>
        </w:rPr>
        <w:t xml:space="preserve">Simon &amp; </w:t>
      </w:r>
      <w:r w:rsidRPr="008B0DD7">
        <w:rPr>
          <w:rFonts w:ascii="Times New Roman" w:eastAsia="Times New Roman" w:hAnsi="Times New Roman" w:cs="Times New Roman"/>
          <w:i/>
          <w:color w:val="000000"/>
          <w:sz w:val="24"/>
          <w:szCs w:val="24"/>
        </w:rPr>
        <w:t xml:space="preserve">Sato-Okoshi, 2015. </w:t>
      </w:r>
      <w:r w:rsidRPr="00A65908">
        <w:rPr>
          <w:rFonts w:ascii="Times New Roman" w:eastAsia="Times New Roman" w:hAnsi="Times New Roman" w:cs="Times New Roman"/>
          <w:b/>
          <w:i/>
          <w:color w:val="000000"/>
          <w:sz w:val="24"/>
          <w:szCs w:val="24"/>
        </w:rPr>
        <w:t>Polydora</w:t>
      </w:r>
      <w:r w:rsidRPr="00A65908">
        <w:rPr>
          <w:rFonts w:ascii="Times New Roman" w:eastAsia="Times New Roman" w:hAnsi="Times New Roman" w:cs="Times New Roman"/>
          <w:b/>
          <w:color w:val="000000"/>
          <w:sz w:val="24"/>
          <w:szCs w:val="24"/>
        </w:rPr>
        <w:t xml:space="preserve"> </w:t>
      </w:r>
      <w:r w:rsidRPr="00A65908">
        <w:rPr>
          <w:rFonts w:ascii="Times New Roman" w:eastAsia="Times New Roman" w:hAnsi="Times New Roman" w:cs="Times New Roman"/>
          <w:b/>
          <w:i/>
          <w:color w:val="000000"/>
          <w:sz w:val="24"/>
          <w:szCs w:val="24"/>
        </w:rPr>
        <w:t>websteri</w:t>
      </w:r>
      <w:r w:rsidRPr="008B0DD7">
        <w:rPr>
          <w:rFonts w:ascii="Times New Roman" w:eastAsia="Times New Roman" w:hAnsi="Times New Roman" w:cs="Times New Roman"/>
          <w:color w:val="000000"/>
          <w:sz w:val="24"/>
          <w:szCs w:val="24"/>
        </w:rPr>
        <w:t xml:space="preserve"> is the species recently identified in Washington State (</w:t>
      </w:r>
      <w:r w:rsidR="00970C6C">
        <w:rPr>
          <w:rFonts w:ascii="Times New Roman" w:eastAsia="Times New Roman" w:hAnsi="Times New Roman" w:cs="Times New Roman"/>
          <w:color w:val="000000"/>
          <w:sz w:val="24"/>
          <w:szCs w:val="24"/>
        </w:rPr>
        <w:t>Martinelli</w:t>
      </w:r>
      <w:r w:rsidRPr="008B0DD7">
        <w:rPr>
          <w:rFonts w:ascii="Times New Roman" w:eastAsia="Times New Roman" w:hAnsi="Times New Roman" w:cs="Times New Roman"/>
          <w:color w:val="000000"/>
          <w:sz w:val="24"/>
          <w:szCs w:val="24"/>
        </w:rPr>
        <w:t xml:space="preserve"> et al.</w:t>
      </w:r>
      <w:r w:rsidRPr="008B0DD7">
        <w:rPr>
          <w:rFonts w:ascii="Times New Roman" w:eastAsia="Times New Roman" w:hAnsi="Times New Roman" w:cs="Times New Roman"/>
          <w:sz w:val="24"/>
          <w:szCs w:val="24"/>
        </w:rPr>
        <w:t xml:space="preserve"> </w:t>
      </w:r>
      <w:r w:rsidRPr="008B0DD7">
        <w:rPr>
          <w:rFonts w:ascii="Times New Roman" w:eastAsia="Times New Roman" w:hAnsi="Times New Roman" w:cs="Times New Roman"/>
          <w:i/>
          <w:sz w:val="24"/>
          <w:szCs w:val="24"/>
        </w:rPr>
        <w:t>in review</w:t>
      </w:r>
      <w:r w:rsidRPr="008B0DD7">
        <w:rPr>
          <w:rFonts w:ascii="Times New Roman" w:eastAsia="Times New Roman" w:hAnsi="Times New Roman" w:cs="Times New Roman"/>
          <w:color w:val="000000"/>
          <w:sz w:val="24"/>
          <w:szCs w:val="24"/>
        </w:rPr>
        <w:t>)</w:t>
      </w:r>
      <w:r w:rsidRPr="008B0DD7">
        <w:rPr>
          <w:rFonts w:ascii="Times New Roman" w:eastAsia="Times New Roman" w:hAnsi="Times New Roman" w:cs="Times New Roman"/>
          <w:sz w:val="24"/>
          <w:szCs w:val="24"/>
        </w:rPr>
        <w:t xml:space="preserve">. </w:t>
      </w:r>
      <w:r w:rsidRPr="005C0B72">
        <w:rPr>
          <w:rFonts w:ascii="Times New Roman" w:eastAsia="Times New Roman" w:hAnsi="Times New Roman" w:cs="Times New Roman"/>
          <w:b/>
          <w:sz w:val="24"/>
          <w:szCs w:val="24"/>
          <w:rPrChange w:id="522" w:author="Laura H Spencer" w:date="2019-09-29T13:57:00Z">
            <w:rPr>
              <w:rFonts w:ascii="Times New Roman" w:eastAsia="Times New Roman" w:hAnsi="Times New Roman" w:cs="Times New Roman"/>
              <w:sz w:val="24"/>
              <w:szCs w:val="24"/>
            </w:rPr>
          </w:rPrChange>
        </w:rPr>
        <w:t>H</w:t>
      </w:r>
      <w:r w:rsidRPr="005C0B72">
        <w:rPr>
          <w:rFonts w:ascii="Times New Roman" w:eastAsia="Times New Roman" w:hAnsi="Times New Roman" w:cs="Times New Roman"/>
          <w:b/>
          <w:color w:val="000000"/>
          <w:sz w:val="24"/>
          <w:szCs w:val="24"/>
          <w:rPrChange w:id="523" w:author="Laura H Spencer" w:date="2019-09-29T13:57:00Z">
            <w:rPr>
              <w:rFonts w:ascii="Times New Roman" w:eastAsia="Times New Roman" w:hAnsi="Times New Roman" w:cs="Times New Roman"/>
              <w:color w:val="000000"/>
              <w:sz w:val="24"/>
              <w:szCs w:val="24"/>
            </w:rPr>
          </w:rPrChange>
        </w:rPr>
        <w:t>ost species in bold</w:t>
      </w:r>
      <w:r w:rsidRPr="008B0DD7">
        <w:rPr>
          <w:rFonts w:ascii="Times New Roman" w:eastAsia="Times New Roman" w:hAnsi="Times New Roman" w:cs="Times New Roman"/>
          <w:color w:val="000000"/>
          <w:sz w:val="24"/>
          <w:szCs w:val="24"/>
        </w:rPr>
        <w:t xml:space="preserve"> are currently approved for import </w:t>
      </w:r>
      <w:r w:rsidRPr="008B0DD7">
        <w:rPr>
          <w:rFonts w:ascii="Times New Roman" w:eastAsia="Times New Roman" w:hAnsi="Times New Roman" w:cs="Times New Roman"/>
          <w:sz w:val="24"/>
          <w:szCs w:val="24"/>
        </w:rPr>
        <w:t xml:space="preserve">to </w:t>
      </w:r>
      <w:r w:rsidRPr="008B0DD7">
        <w:rPr>
          <w:rFonts w:ascii="Times New Roman" w:eastAsia="Times New Roman" w:hAnsi="Times New Roman" w:cs="Times New Roman"/>
          <w:color w:val="000000"/>
          <w:sz w:val="24"/>
          <w:szCs w:val="24"/>
        </w:rPr>
        <w:t xml:space="preserve">Washington State </w:t>
      </w:r>
      <w:r w:rsidRPr="008B0DD7">
        <w:rPr>
          <w:rFonts w:ascii="Times New Roman" w:eastAsia="Times New Roman" w:hAnsi="Times New Roman" w:cs="Times New Roman"/>
          <w:sz w:val="24"/>
          <w:szCs w:val="24"/>
        </w:rPr>
        <w:t xml:space="preserve">for culture (approval is dependent on source location, see </w:t>
      </w:r>
      <w:r w:rsidRPr="008B0DD7">
        <w:rPr>
          <w:rFonts w:ascii="Times New Roman" w:eastAsia="Times New Roman" w:hAnsi="Times New Roman" w:cs="Times New Roman"/>
          <w:color w:val="000000"/>
          <w:sz w:val="24"/>
          <w:szCs w:val="24"/>
        </w:rPr>
        <w:t xml:space="preserve">WDFW, </w:t>
      </w:r>
      <w:r w:rsidRPr="008B0DD7">
        <w:rPr>
          <w:rFonts w:ascii="Times New Roman" w:eastAsia="Times New Roman" w:hAnsi="Times New Roman" w:cs="Times New Roman"/>
          <w:sz w:val="24"/>
          <w:szCs w:val="24"/>
        </w:rPr>
        <w:t>2019</w:t>
      </w:r>
      <w:r w:rsidRPr="008B0DD7">
        <w:rPr>
          <w:rFonts w:ascii="Times New Roman" w:eastAsia="Times New Roman" w:hAnsi="Times New Roman" w:cs="Times New Roman"/>
          <w:color w:val="000000"/>
          <w:sz w:val="24"/>
          <w:szCs w:val="24"/>
        </w:rPr>
        <w:t xml:space="preserve">), and </w:t>
      </w:r>
      <w:r w:rsidRPr="005C0B72">
        <w:rPr>
          <w:rFonts w:ascii="Times New Roman" w:eastAsia="Times New Roman" w:hAnsi="Times New Roman" w:cs="Times New Roman"/>
          <w:b/>
          <w:color w:val="000000"/>
          <w:sz w:val="24"/>
          <w:szCs w:val="24"/>
          <w:rPrChange w:id="524" w:author="Laura H Spencer" w:date="2019-09-29T13:57:00Z">
            <w:rPr>
              <w:rFonts w:ascii="Times New Roman" w:eastAsia="Times New Roman" w:hAnsi="Times New Roman" w:cs="Times New Roman"/>
              <w:color w:val="000000"/>
              <w:sz w:val="24"/>
              <w:szCs w:val="24"/>
            </w:rPr>
          </w:rPrChange>
        </w:rPr>
        <w:t>countries in bold</w:t>
      </w:r>
      <w:r w:rsidRPr="008B0DD7">
        <w:rPr>
          <w:rFonts w:ascii="Times New Roman" w:eastAsia="Times New Roman" w:hAnsi="Times New Roman" w:cs="Times New Roman"/>
          <w:color w:val="000000"/>
          <w:sz w:val="24"/>
          <w:szCs w:val="24"/>
        </w:rPr>
        <w:t xml:space="preserve"> are the suggested </w:t>
      </w:r>
      <w:r w:rsidRPr="008B0DD7">
        <w:rPr>
          <w:rFonts w:ascii="Times New Roman" w:eastAsia="Times New Roman" w:hAnsi="Times New Roman" w:cs="Times New Roman"/>
          <w:i/>
          <w:color w:val="000000"/>
          <w:sz w:val="24"/>
          <w:szCs w:val="24"/>
        </w:rPr>
        <w:t>Polydora</w:t>
      </w:r>
      <w:r w:rsidRPr="008B0DD7">
        <w:rPr>
          <w:rFonts w:ascii="Times New Roman" w:eastAsia="Times New Roman" w:hAnsi="Times New Roman" w:cs="Times New Roman"/>
          <w:color w:val="000000"/>
          <w:sz w:val="24"/>
          <w:szCs w:val="24"/>
        </w:rPr>
        <w:t xml:space="preserve"> spp. origins.</w:t>
      </w:r>
    </w:p>
    <w:tbl>
      <w:tblPr>
        <w:tblStyle w:val="a"/>
        <w:tblW w:w="94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2535"/>
        <w:gridCol w:w="2190"/>
        <w:gridCol w:w="2700"/>
      </w:tblGrid>
      <w:tr w:rsidR="008B0DD7" w14:paraId="1DF66C8E" w14:textId="77777777" w:rsidTr="008B0DD7">
        <w:tc>
          <w:tcPr>
            <w:tcW w:w="2040" w:type="dxa"/>
            <w:shd w:val="clear" w:color="auto" w:fill="auto"/>
            <w:tcMar>
              <w:top w:w="100" w:type="dxa"/>
              <w:left w:w="100" w:type="dxa"/>
              <w:bottom w:w="100" w:type="dxa"/>
              <w:right w:w="100" w:type="dxa"/>
            </w:tcMar>
          </w:tcPr>
          <w:p w14:paraId="22C643F9"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Polydora species</w:t>
            </w:r>
          </w:p>
        </w:tc>
        <w:tc>
          <w:tcPr>
            <w:tcW w:w="2535" w:type="dxa"/>
            <w:shd w:val="clear" w:color="auto" w:fill="auto"/>
            <w:tcMar>
              <w:top w:w="100" w:type="dxa"/>
              <w:left w:w="100" w:type="dxa"/>
              <w:bottom w:w="100" w:type="dxa"/>
              <w:right w:w="100" w:type="dxa"/>
            </w:tcMar>
          </w:tcPr>
          <w:p w14:paraId="2B2A6D84"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xml:space="preserve">Identified host species </w:t>
            </w:r>
          </w:p>
        </w:tc>
        <w:tc>
          <w:tcPr>
            <w:tcW w:w="2190" w:type="dxa"/>
            <w:shd w:val="clear" w:color="auto" w:fill="auto"/>
            <w:tcMar>
              <w:top w:w="100" w:type="dxa"/>
              <w:left w:w="100" w:type="dxa"/>
              <w:bottom w:w="100" w:type="dxa"/>
              <w:right w:w="100" w:type="dxa"/>
            </w:tcMar>
          </w:tcPr>
          <w:p w14:paraId="15B8346D"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Positively identified countries</w:t>
            </w:r>
          </w:p>
        </w:tc>
        <w:tc>
          <w:tcPr>
            <w:tcW w:w="2700" w:type="dxa"/>
            <w:shd w:val="clear" w:color="auto" w:fill="auto"/>
            <w:tcMar>
              <w:top w:w="100" w:type="dxa"/>
              <w:left w:w="100" w:type="dxa"/>
              <w:bottom w:w="100" w:type="dxa"/>
              <w:right w:w="100" w:type="dxa"/>
            </w:tcMar>
          </w:tcPr>
          <w:p w14:paraId="56BFFA69"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References</w:t>
            </w:r>
          </w:p>
        </w:tc>
      </w:tr>
      <w:tr w:rsidR="008B0DD7" w14:paraId="773DB959" w14:textId="77777777" w:rsidTr="008B0DD7">
        <w:tc>
          <w:tcPr>
            <w:tcW w:w="2040" w:type="dxa"/>
            <w:shd w:val="clear" w:color="auto" w:fill="auto"/>
            <w:tcMar>
              <w:top w:w="100" w:type="dxa"/>
              <w:left w:w="100" w:type="dxa"/>
              <w:bottom w:w="100" w:type="dxa"/>
              <w:right w:w="100" w:type="dxa"/>
            </w:tcMar>
          </w:tcPr>
          <w:p w14:paraId="11AF5855"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P. aura</w:t>
            </w:r>
          </w:p>
          <w:p w14:paraId="0EDC7911"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p>
        </w:tc>
        <w:tc>
          <w:tcPr>
            <w:tcW w:w="2535" w:type="dxa"/>
            <w:shd w:val="clear" w:color="auto" w:fill="auto"/>
            <w:tcMar>
              <w:top w:w="100" w:type="dxa"/>
              <w:left w:w="100" w:type="dxa"/>
              <w:bottom w:w="100" w:type="dxa"/>
              <w:right w:w="100" w:type="dxa"/>
            </w:tcMar>
          </w:tcPr>
          <w:p w14:paraId="3B1D3FE4"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b/>
                <w:i/>
                <w:color w:val="000000"/>
                <w:sz w:val="20"/>
                <w:szCs w:val="20"/>
              </w:rPr>
              <w:t>Crassostrea gigas</w:t>
            </w:r>
            <w:r>
              <w:rPr>
                <w:rFonts w:ascii="Times New Roman" w:eastAsia="Times New Roman" w:hAnsi="Times New Roman" w:cs="Times New Roman"/>
                <w:i/>
                <w:color w:val="000000"/>
                <w:sz w:val="20"/>
                <w:szCs w:val="20"/>
              </w:rPr>
              <w:t xml:space="preserve">, </w:t>
            </w:r>
            <w:r>
              <w:rPr>
                <w:rFonts w:ascii="Times New Roman" w:eastAsia="Times New Roman" w:hAnsi="Times New Roman" w:cs="Times New Roman"/>
                <w:i/>
                <w:sz w:val="20"/>
                <w:szCs w:val="20"/>
              </w:rPr>
              <w:t>Haliotis</w:t>
            </w:r>
            <w:r>
              <w:rPr>
                <w:rFonts w:ascii="Times New Roman" w:eastAsia="Times New Roman" w:hAnsi="Times New Roman" w:cs="Times New Roman"/>
                <w:i/>
                <w:color w:val="000000"/>
                <w:sz w:val="20"/>
                <w:szCs w:val="20"/>
              </w:rPr>
              <w:t xml:space="preserve"> discus discus, Pinctada fucata</w:t>
            </w:r>
          </w:p>
        </w:tc>
        <w:tc>
          <w:tcPr>
            <w:tcW w:w="2190" w:type="dxa"/>
            <w:shd w:val="clear" w:color="auto" w:fill="auto"/>
            <w:tcMar>
              <w:top w:w="100" w:type="dxa"/>
              <w:left w:w="100" w:type="dxa"/>
              <w:bottom w:w="100" w:type="dxa"/>
              <w:right w:w="100" w:type="dxa"/>
            </w:tcMar>
          </w:tcPr>
          <w:p w14:paraId="6C28E8F0"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Japan</w:t>
            </w:r>
            <w:r>
              <w:rPr>
                <w:rFonts w:ascii="Times New Roman" w:eastAsia="Times New Roman" w:hAnsi="Times New Roman" w:cs="Times New Roman"/>
                <w:color w:val="000000"/>
                <w:sz w:val="20"/>
                <w:szCs w:val="20"/>
              </w:rPr>
              <w:t>, Korea</w:t>
            </w:r>
          </w:p>
        </w:tc>
        <w:tc>
          <w:tcPr>
            <w:tcW w:w="2700" w:type="dxa"/>
            <w:shd w:val="clear" w:color="auto" w:fill="auto"/>
            <w:tcMar>
              <w:top w:w="100" w:type="dxa"/>
              <w:left w:w="100" w:type="dxa"/>
              <w:bottom w:w="100" w:type="dxa"/>
              <w:right w:w="100" w:type="dxa"/>
            </w:tcMar>
          </w:tcPr>
          <w:p w14:paraId="787D3A97"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color w:val="000000"/>
                <w:sz w:val="20"/>
                <w:szCs w:val="20"/>
              </w:rPr>
              <w:t xml:space="preserve">Simon &amp; Sato-Okoshi 2015; </w:t>
            </w:r>
            <w:hyperlink r:id="rId221">
              <w:r>
                <w:rPr>
                  <w:rFonts w:ascii="Times New Roman" w:eastAsia="Times New Roman" w:hAnsi="Times New Roman" w:cs="Times New Roman"/>
                  <w:color w:val="000000"/>
                  <w:sz w:val="20"/>
                  <w:szCs w:val="20"/>
                </w:rPr>
                <w:t>Sato-Okoshi and Abe 2012</w:t>
              </w:r>
            </w:hyperlink>
          </w:p>
        </w:tc>
      </w:tr>
      <w:tr w:rsidR="008B0DD7" w14:paraId="5FA6D99A" w14:textId="77777777" w:rsidTr="008B0DD7">
        <w:tc>
          <w:tcPr>
            <w:tcW w:w="2040" w:type="dxa"/>
            <w:shd w:val="clear" w:color="auto" w:fill="auto"/>
            <w:tcMar>
              <w:top w:w="100" w:type="dxa"/>
              <w:left w:w="100" w:type="dxa"/>
              <w:bottom w:w="100" w:type="dxa"/>
              <w:right w:w="100" w:type="dxa"/>
            </w:tcMar>
          </w:tcPr>
          <w:p w14:paraId="15FC8D56"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P. bioccipitalis</w:t>
            </w:r>
          </w:p>
        </w:tc>
        <w:tc>
          <w:tcPr>
            <w:tcW w:w="2535" w:type="dxa"/>
            <w:shd w:val="clear" w:color="auto" w:fill="auto"/>
            <w:tcMar>
              <w:top w:w="100" w:type="dxa"/>
              <w:left w:w="100" w:type="dxa"/>
              <w:bottom w:w="100" w:type="dxa"/>
              <w:right w:w="100" w:type="dxa"/>
            </w:tcMar>
          </w:tcPr>
          <w:p w14:paraId="14C6D56A"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Mesodesma donacium</w:t>
            </w:r>
          </w:p>
        </w:tc>
        <w:tc>
          <w:tcPr>
            <w:tcW w:w="2190" w:type="dxa"/>
            <w:shd w:val="clear" w:color="auto" w:fill="auto"/>
            <w:tcMar>
              <w:top w:w="100" w:type="dxa"/>
              <w:left w:w="100" w:type="dxa"/>
              <w:bottom w:w="100" w:type="dxa"/>
              <w:right w:w="100" w:type="dxa"/>
            </w:tcMar>
          </w:tcPr>
          <w:p w14:paraId="2AF60DB0"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b/>
                <w:sz w:val="20"/>
                <w:szCs w:val="20"/>
              </w:rPr>
              <w:t>USA (</w:t>
            </w:r>
            <w:r>
              <w:rPr>
                <w:rFonts w:ascii="Times New Roman" w:eastAsia="Times New Roman" w:hAnsi="Times New Roman" w:cs="Times New Roman"/>
                <w:b/>
                <w:color w:val="000000"/>
                <w:sz w:val="20"/>
                <w:szCs w:val="20"/>
              </w:rPr>
              <w:t>California)</w:t>
            </w:r>
            <w:r>
              <w:rPr>
                <w:rFonts w:ascii="Times New Roman" w:eastAsia="Times New Roman" w:hAnsi="Times New Roman" w:cs="Times New Roman"/>
                <w:color w:val="000000"/>
                <w:sz w:val="20"/>
                <w:szCs w:val="20"/>
              </w:rPr>
              <w:t>, Chile</w:t>
            </w:r>
          </w:p>
        </w:tc>
        <w:tc>
          <w:tcPr>
            <w:tcW w:w="2700" w:type="dxa"/>
            <w:shd w:val="clear" w:color="auto" w:fill="auto"/>
            <w:tcMar>
              <w:top w:w="100" w:type="dxa"/>
              <w:left w:w="100" w:type="dxa"/>
              <w:bottom w:w="100" w:type="dxa"/>
              <w:right w:w="100" w:type="dxa"/>
            </w:tcMar>
          </w:tcPr>
          <w:p w14:paraId="3C77EC09"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color w:val="000000"/>
                <w:sz w:val="20"/>
                <w:szCs w:val="20"/>
              </w:rPr>
              <w:t xml:space="preserve">Simon &amp; Sato-Okoshi 2015; </w:t>
            </w:r>
            <w:hyperlink r:id="rId222">
              <w:r>
                <w:rPr>
                  <w:rFonts w:ascii="Times New Roman" w:eastAsia="Times New Roman" w:hAnsi="Times New Roman" w:cs="Times New Roman"/>
                  <w:color w:val="000000"/>
                  <w:sz w:val="20"/>
                  <w:szCs w:val="20"/>
                </w:rPr>
                <w:t>Riascos et al. 2009</w:t>
              </w:r>
            </w:hyperlink>
          </w:p>
        </w:tc>
      </w:tr>
      <w:tr w:rsidR="008B0DD7" w14:paraId="20F61F8B" w14:textId="77777777" w:rsidTr="008B0DD7">
        <w:tc>
          <w:tcPr>
            <w:tcW w:w="2040" w:type="dxa"/>
            <w:shd w:val="clear" w:color="auto" w:fill="auto"/>
            <w:tcMar>
              <w:top w:w="100" w:type="dxa"/>
              <w:left w:w="100" w:type="dxa"/>
              <w:bottom w:w="100" w:type="dxa"/>
              <w:right w:w="100" w:type="dxa"/>
            </w:tcMar>
          </w:tcPr>
          <w:p w14:paraId="1EF6DBF6"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P. brevipalpa</w:t>
            </w:r>
          </w:p>
        </w:tc>
        <w:tc>
          <w:tcPr>
            <w:tcW w:w="2535" w:type="dxa"/>
            <w:shd w:val="clear" w:color="auto" w:fill="auto"/>
            <w:tcMar>
              <w:top w:w="100" w:type="dxa"/>
              <w:left w:w="100" w:type="dxa"/>
              <w:bottom w:w="100" w:type="dxa"/>
              <w:right w:w="100" w:type="dxa"/>
            </w:tcMar>
          </w:tcPr>
          <w:p w14:paraId="7F613F3C"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 xml:space="preserve">H. discus hannai, Patinopecten yessoensis,  </w:t>
            </w:r>
          </w:p>
          <w:p w14:paraId="50C3DCF4"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b/>
                <w:i/>
                <w:color w:val="000000"/>
                <w:sz w:val="20"/>
                <w:szCs w:val="20"/>
              </w:rPr>
              <w:t>C. gigas</w:t>
            </w:r>
            <w:r>
              <w:rPr>
                <w:rFonts w:ascii="Times New Roman" w:eastAsia="Times New Roman" w:hAnsi="Times New Roman" w:cs="Times New Roman"/>
                <w:i/>
                <w:color w:val="000000"/>
                <w:sz w:val="20"/>
                <w:szCs w:val="20"/>
              </w:rPr>
              <w:t>, Crassostrea rhizophorae</w:t>
            </w:r>
          </w:p>
        </w:tc>
        <w:tc>
          <w:tcPr>
            <w:tcW w:w="2190" w:type="dxa"/>
            <w:shd w:val="clear" w:color="auto" w:fill="auto"/>
            <w:tcMar>
              <w:top w:w="100" w:type="dxa"/>
              <w:left w:w="100" w:type="dxa"/>
              <w:bottom w:w="100" w:type="dxa"/>
              <w:right w:w="100" w:type="dxa"/>
            </w:tcMar>
          </w:tcPr>
          <w:p w14:paraId="050055BC"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China, </w:t>
            </w:r>
            <w:r>
              <w:rPr>
                <w:rFonts w:ascii="Times New Roman" w:eastAsia="Times New Roman" w:hAnsi="Times New Roman" w:cs="Times New Roman"/>
                <w:b/>
                <w:color w:val="000000"/>
                <w:sz w:val="20"/>
                <w:szCs w:val="20"/>
              </w:rPr>
              <w:t>Japan</w:t>
            </w:r>
            <w:r>
              <w:rPr>
                <w:rFonts w:ascii="Times New Roman" w:eastAsia="Times New Roman" w:hAnsi="Times New Roman" w:cs="Times New Roman"/>
                <w:color w:val="000000"/>
                <w:sz w:val="20"/>
                <w:szCs w:val="20"/>
              </w:rPr>
              <w:t>, Brazil</w:t>
            </w:r>
          </w:p>
        </w:tc>
        <w:tc>
          <w:tcPr>
            <w:tcW w:w="2700" w:type="dxa"/>
            <w:shd w:val="clear" w:color="auto" w:fill="auto"/>
            <w:tcMar>
              <w:top w:w="100" w:type="dxa"/>
              <w:left w:w="100" w:type="dxa"/>
              <w:bottom w:w="100" w:type="dxa"/>
              <w:right w:w="100" w:type="dxa"/>
            </w:tcMar>
          </w:tcPr>
          <w:p w14:paraId="78E5BFA5"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Simon &amp; Sato-Okoshi 2015</w:t>
            </w:r>
          </w:p>
        </w:tc>
      </w:tr>
      <w:tr w:rsidR="008B0DD7" w14:paraId="26C138B6" w14:textId="77777777" w:rsidTr="008B0DD7">
        <w:tc>
          <w:tcPr>
            <w:tcW w:w="2040" w:type="dxa"/>
            <w:shd w:val="clear" w:color="auto" w:fill="auto"/>
            <w:tcMar>
              <w:top w:w="100" w:type="dxa"/>
              <w:left w:w="100" w:type="dxa"/>
              <w:bottom w:w="100" w:type="dxa"/>
              <w:right w:w="100" w:type="dxa"/>
            </w:tcMar>
          </w:tcPr>
          <w:p w14:paraId="1D24E20D"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P. calcarea</w:t>
            </w:r>
          </w:p>
          <w:p w14:paraId="2B00DC4C"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p>
        </w:tc>
        <w:tc>
          <w:tcPr>
            <w:tcW w:w="2535" w:type="dxa"/>
            <w:shd w:val="clear" w:color="auto" w:fill="auto"/>
            <w:tcMar>
              <w:top w:w="100" w:type="dxa"/>
              <w:left w:w="100" w:type="dxa"/>
              <w:bottom w:w="100" w:type="dxa"/>
              <w:right w:w="100" w:type="dxa"/>
            </w:tcMar>
          </w:tcPr>
          <w:p w14:paraId="5B1025B3"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Gastropod and bivalve molluscs</w:t>
            </w:r>
          </w:p>
        </w:tc>
        <w:tc>
          <w:tcPr>
            <w:tcW w:w="2190" w:type="dxa"/>
            <w:shd w:val="clear" w:color="auto" w:fill="auto"/>
            <w:tcMar>
              <w:top w:w="100" w:type="dxa"/>
              <w:left w:w="100" w:type="dxa"/>
              <w:bottom w:w="100" w:type="dxa"/>
              <w:right w:w="100" w:type="dxa"/>
            </w:tcMar>
          </w:tcPr>
          <w:p w14:paraId="158338EB"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Arctic, </w:t>
            </w:r>
            <w:r>
              <w:rPr>
                <w:rFonts w:ascii="Times New Roman" w:eastAsia="Times New Roman" w:hAnsi="Times New Roman" w:cs="Times New Roman"/>
                <w:b/>
                <w:color w:val="000000"/>
                <w:sz w:val="20"/>
                <w:szCs w:val="20"/>
              </w:rPr>
              <w:t>Ireland, Japan</w:t>
            </w:r>
            <w:r>
              <w:rPr>
                <w:rFonts w:ascii="Times New Roman" w:eastAsia="Times New Roman" w:hAnsi="Times New Roman" w:cs="Times New Roman"/>
                <w:color w:val="000000"/>
                <w:sz w:val="20"/>
                <w:szCs w:val="20"/>
              </w:rPr>
              <w:t xml:space="preserve"> </w:t>
            </w:r>
          </w:p>
        </w:tc>
        <w:tc>
          <w:tcPr>
            <w:tcW w:w="2700" w:type="dxa"/>
            <w:shd w:val="clear" w:color="auto" w:fill="auto"/>
            <w:tcMar>
              <w:top w:w="100" w:type="dxa"/>
              <w:left w:w="100" w:type="dxa"/>
              <w:bottom w:w="100" w:type="dxa"/>
              <w:right w:w="100" w:type="dxa"/>
            </w:tcMar>
          </w:tcPr>
          <w:p w14:paraId="662B50A2"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Simon &amp; Sato-Okoshi 2015; </w:t>
            </w:r>
            <w:hyperlink r:id="rId223">
              <w:r>
                <w:rPr>
                  <w:rFonts w:ascii="Times New Roman" w:eastAsia="Times New Roman" w:hAnsi="Times New Roman" w:cs="Times New Roman"/>
                  <w:color w:val="000000"/>
                  <w:sz w:val="20"/>
                  <w:szCs w:val="20"/>
                </w:rPr>
                <w:t>Radashevsky and Pankova 2006</w:t>
              </w:r>
            </w:hyperlink>
          </w:p>
        </w:tc>
      </w:tr>
      <w:tr w:rsidR="008B0DD7" w14:paraId="6A03FBDB" w14:textId="77777777" w:rsidTr="008B0DD7">
        <w:tc>
          <w:tcPr>
            <w:tcW w:w="2040" w:type="dxa"/>
            <w:shd w:val="clear" w:color="auto" w:fill="auto"/>
            <w:tcMar>
              <w:top w:w="100" w:type="dxa"/>
              <w:left w:w="100" w:type="dxa"/>
              <w:bottom w:w="100" w:type="dxa"/>
              <w:right w:w="100" w:type="dxa"/>
            </w:tcMar>
          </w:tcPr>
          <w:p w14:paraId="5DA95A22"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i/>
                <w:color w:val="000000"/>
                <w:sz w:val="20"/>
                <w:szCs w:val="20"/>
              </w:rPr>
              <w:t>P. carinhosa</w:t>
            </w:r>
          </w:p>
        </w:tc>
        <w:tc>
          <w:tcPr>
            <w:tcW w:w="2535" w:type="dxa"/>
            <w:shd w:val="clear" w:color="auto" w:fill="auto"/>
            <w:tcMar>
              <w:top w:w="100" w:type="dxa"/>
              <w:left w:w="100" w:type="dxa"/>
              <w:bottom w:w="100" w:type="dxa"/>
              <w:right w:w="100" w:type="dxa"/>
            </w:tcMar>
          </w:tcPr>
          <w:p w14:paraId="44F3B726"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b/>
                <w:i/>
                <w:color w:val="000000"/>
                <w:sz w:val="20"/>
                <w:szCs w:val="20"/>
              </w:rPr>
              <w:t>C. gigas</w:t>
            </w:r>
            <w:r>
              <w:rPr>
                <w:rFonts w:ascii="Times New Roman" w:eastAsia="Times New Roman" w:hAnsi="Times New Roman" w:cs="Times New Roman"/>
                <w:i/>
                <w:color w:val="000000"/>
                <w:sz w:val="20"/>
                <w:szCs w:val="20"/>
              </w:rPr>
              <w:t>, C. rhizophorae</w:t>
            </w:r>
          </w:p>
        </w:tc>
        <w:tc>
          <w:tcPr>
            <w:tcW w:w="2190" w:type="dxa"/>
            <w:shd w:val="clear" w:color="auto" w:fill="auto"/>
            <w:tcMar>
              <w:top w:w="100" w:type="dxa"/>
              <w:left w:w="100" w:type="dxa"/>
              <w:bottom w:w="100" w:type="dxa"/>
              <w:right w:w="100" w:type="dxa"/>
            </w:tcMar>
          </w:tcPr>
          <w:p w14:paraId="54C5FCC1"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Brazil</w:t>
            </w:r>
          </w:p>
        </w:tc>
        <w:tc>
          <w:tcPr>
            <w:tcW w:w="2700" w:type="dxa"/>
            <w:shd w:val="clear" w:color="auto" w:fill="auto"/>
            <w:tcMar>
              <w:top w:w="100" w:type="dxa"/>
              <w:left w:w="100" w:type="dxa"/>
              <w:bottom w:w="100" w:type="dxa"/>
              <w:right w:w="100" w:type="dxa"/>
            </w:tcMar>
          </w:tcPr>
          <w:p w14:paraId="4A7E4AAF"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Simon &amp; Sato-Okoshi 2015; </w:t>
            </w:r>
            <w:hyperlink r:id="rId224">
              <w:r>
                <w:rPr>
                  <w:rFonts w:ascii="Times New Roman" w:eastAsia="Times New Roman" w:hAnsi="Times New Roman" w:cs="Times New Roman"/>
                  <w:color w:val="000000"/>
                  <w:sz w:val="20"/>
                  <w:szCs w:val="20"/>
                </w:rPr>
                <w:t>Radashevsky et al. 2006</w:t>
              </w:r>
            </w:hyperlink>
          </w:p>
        </w:tc>
      </w:tr>
      <w:tr w:rsidR="008B0DD7" w14:paraId="75A67A17" w14:textId="77777777" w:rsidTr="008B0DD7">
        <w:tc>
          <w:tcPr>
            <w:tcW w:w="2040" w:type="dxa"/>
            <w:shd w:val="clear" w:color="auto" w:fill="auto"/>
            <w:tcMar>
              <w:top w:w="100" w:type="dxa"/>
              <w:left w:w="100" w:type="dxa"/>
              <w:bottom w:w="100" w:type="dxa"/>
              <w:right w:w="100" w:type="dxa"/>
            </w:tcMar>
          </w:tcPr>
          <w:p w14:paraId="35E1EA0F"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P. ciliata</w:t>
            </w:r>
          </w:p>
        </w:tc>
        <w:tc>
          <w:tcPr>
            <w:tcW w:w="2535" w:type="dxa"/>
            <w:shd w:val="clear" w:color="auto" w:fill="auto"/>
            <w:tcMar>
              <w:top w:w="100" w:type="dxa"/>
              <w:left w:w="100" w:type="dxa"/>
              <w:bottom w:w="100" w:type="dxa"/>
              <w:right w:w="100" w:type="dxa"/>
            </w:tcMar>
          </w:tcPr>
          <w:p w14:paraId="36DD11B3"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b/>
                <w:i/>
                <w:color w:val="000000"/>
                <w:sz w:val="20"/>
                <w:szCs w:val="20"/>
              </w:rPr>
              <w:t>C. gigas,</w:t>
            </w:r>
            <w:r>
              <w:rPr>
                <w:rFonts w:ascii="Times New Roman" w:eastAsia="Times New Roman" w:hAnsi="Times New Roman" w:cs="Times New Roman"/>
                <w:i/>
                <w:color w:val="000000"/>
                <w:sz w:val="20"/>
                <w:szCs w:val="20"/>
              </w:rPr>
              <w:t xml:space="preserve"> Mytilus edulis, Ostrea madrasensis, P. fucata, </w:t>
            </w:r>
            <w:r>
              <w:rPr>
                <w:rFonts w:ascii="Times New Roman" w:eastAsia="Times New Roman" w:hAnsi="Times New Roman" w:cs="Times New Roman"/>
                <w:b/>
                <w:i/>
                <w:color w:val="000000"/>
                <w:sz w:val="20"/>
                <w:szCs w:val="20"/>
              </w:rPr>
              <w:t>Venerupis (=Tapes) philippinarum</w:t>
            </w:r>
            <w:r>
              <w:rPr>
                <w:rFonts w:ascii="Times New Roman" w:eastAsia="Times New Roman" w:hAnsi="Times New Roman" w:cs="Times New Roman"/>
                <w:i/>
                <w:color w:val="000000"/>
                <w:sz w:val="20"/>
                <w:szCs w:val="20"/>
              </w:rPr>
              <w:t>, Saccostrea glomerata</w:t>
            </w:r>
          </w:p>
        </w:tc>
        <w:tc>
          <w:tcPr>
            <w:tcW w:w="2190" w:type="dxa"/>
            <w:shd w:val="clear" w:color="auto" w:fill="auto"/>
            <w:tcMar>
              <w:top w:w="100" w:type="dxa"/>
              <w:left w:w="100" w:type="dxa"/>
              <w:bottom w:w="100" w:type="dxa"/>
              <w:right w:w="100" w:type="dxa"/>
            </w:tcMar>
          </w:tcPr>
          <w:p w14:paraId="59FCC81B"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England</w:t>
            </w:r>
            <w:r>
              <w:rPr>
                <w:rFonts w:ascii="Times New Roman" w:eastAsia="Times New Roman" w:hAnsi="Times New Roman" w:cs="Times New Roman"/>
                <w:color w:val="000000"/>
                <w:sz w:val="20"/>
                <w:szCs w:val="20"/>
              </w:rPr>
              <w:t>, India, France, Germany, Italy, UK</w:t>
            </w:r>
          </w:p>
        </w:tc>
        <w:tc>
          <w:tcPr>
            <w:tcW w:w="2700" w:type="dxa"/>
            <w:shd w:val="clear" w:color="auto" w:fill="auto"/>
            <w:tcMar>
              <w:top w:w="100" w:type="dxa"/>
              <w:left w:w="100" w:type="dxa"/>
              <w:bottom w:w="100" w:type="dxa"/>
              <w:right w:w="100" w:type="dxa"/>
            </w:tcMar>
          </w:tcPr>
          <w:p w14:paraId="5195A9F8"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color w:val="000000"/>
                <w:sz w:val="20"/>
                <w:szCs w:val="20"/>
              </w:rPr>
              <w:t>Simon &amp; Sato-Okoshi 2015</w:t>
            </w:r>
          </w:p>
        </w:tc>
      </w:tr>
      <w:tr w:rsidR="008B0DD7" w14:paraId="45B2C80B" w14:textId="77777777" w:rsidTr="008B0DD7">
        <w:tc>
          <w:tcPr>
            <w:tcW w:w="2040" w:type="dxa"/>
            <w:shd w:val="clear" w:color="auto" w:fill="auto"/>
            <w:tcMar>
              <w:top w:w="100" w:type="dxa"/>
              <w:left w:w="100" w:type="dxa"/>
              <w:bottom w:w="100" w:type="dxa"/>
              <w:right w:w="100" w:type="dxa"/>
            </w:tcMar>
          </w:tcPr>
          <w:p w14:paraId="0EA6ACE2"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i/>
                <w:color w:val="000000"/>
                <w:sz w:val="20"/>
                <w:szCs w:val="20"/>
              </w:rPr>
              <w:t xml:space="preserve">P. convexa </w:t>
            </w:r>
          </w:p>
        </w:tc>
        <w:tc>
          <w:tcPr>
            <w:tcW w:w="2535" w:type="dxa"/>
            <w:shd w:val="clear" w:color="auto" w:fill="auto"/>
            <w:tcMar>
              <w:top w:w="100" w:type="dxa"/>
              <w:left w:w="100" w:type="dxa"/>
              <w:bottom w:w="100" w:type="dxa"/>
              <w:right w:w="100" w:type="dxa"/>
            </w:tcMar>
          </w:tcPr>
          <w:p w14:paraId="2B431C91"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b/>
                <w:i/>
                <w:color w:val="000000"/>
                <w:sz w:val="20"/>
                <w:szCs w:val="20"/>
              </w:rPr>
            </w:pPr>
            <w:r>
              <w:rPr>
                <w:rFonts w:ascii="Times New Roman" w:eastAsia="Times New Roman" w:hAnsi="Times New Roman" w:cs="Times New Roman"/>
                <w:b/>
                <w:i/>
                <w:color w:val="000000"/>
                <w:sz w:val="20"/>
                <w:szCs w:val="20"/>
              </w:rPr>
              <w:t>Panopea generosa</w:t>
            </w:r>
          </w:p>
        </w:tc>
        <w:tc>
          <w:tcPr>
            <w:tcW w:w="2190" w:type="dxa"/>
            <w:shd w:val="clear" w:color="auto" w:fill="auto"/>
            <w:tcMar>
              <w:top w:w="100" w:type="dxa"/>
              <w:left w:w="100" w:type="dxa"/>
              <w:bottom w:w="100" w:type="dxa"/>
              <w:right w:w="100" w:type="dxa"/>
            </w:tcMar>
          </w:tcPr>
          <w:p w14:paraId="48AB9E92"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USA</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California</w:t>
            </w:r>
            <w:r>
              <w:rPr>
                <w:rFonts w:ascii="Times New Roman" w:eastAsia="Times New Roman" w:hAnsi="Times New Roman" w:cs="Times New Roman"/>
                <w:color w:val="000000"/>
                <w:sz w:val="20"/>
                <w:szCs w:val="20"/>
              </w:rPr>
              <w:t xml:space="preserve">), Canada (BC), </w:t>
            </w:r>
            <w:r>
              <w:rPr>
                <w:rFonts w:ascii="Times New Roman" w:eastAsia="Times New Roman" w:hAnsi="Times New Roman" w:cs="Times New Roman"/>
                <w:b/>
                <w:color w:val="000000"/>
                <w:sz w:val="20"/>
                <w:szCs w:val="20"/>
              </w:rPr>
              <w:t>Japan``</w:t>
            </w:r>
          </w:p>
        </w:tc>
        <w:tc>
          <w:tcPr>
            <w:tcW w:w="2700" w:type="dxa"/>
            <w:shd w:val="clear" w:color="auto" w:fill="auto"/>
            <w:tcMar>
              <w:top w:w="100" w:type="dxa"/>
              <w:left w:w="100" w:type="dxa"/>
              <w:bottom w:w="100" w:type="dxa"/>
              <w:right w:w="100" w:type="dxa"/>
            </w:tcMar>
          </w:tcPr>
          <w:p w14:paraId="7AEF3435"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color w:val="000000"/>
                <w:sz w:val="20"/>
                <w:szCs w:val="20"/>
              </w:rPr>
              <w:t xml:space="preserve">Simon &amp; Sato-Okoshi 2015; </w:t>
            </w:r>
            <w:hyperlink r:id="rId225">
              <w:r>
                <w:rPr>
                  <w:rFonts w:ascii="Times New Roman" w:eastAsia="Times New Roman" w:hAnsi="Times New Roman" w:cs="Times New Roman"/>
                  <w:color w:val="000000"/>
                  <w:sz w:val="20"/>
                  <w:szCs w:val="20"/>
                </w:rPr>
                <w:t>Sato-Okoshi and Okoshi 1997</w:t>
              </w:r>
            </w:hyperlink>
          </w:p>
        </w:tc>
      </w:tr>
      <w:tr w:rsidR="008B0DD7" w14:paraId="403F89DA" w14:textId="77777777" w:rsidTr="008B0DD7">
        <w:tc>
          <w:tcPr>
            <w:tcW w:w="2040" w:type="dxa"/>
            <w:shd w:val="clear" w:color="auto" w:fill="auto"/>
            <w:tcMar>
              <w:top w:w="100" w:type="dxa"/>
              <w:left w:w="100" w:type="dxa"/>
              <w:bottom w:w="100" w:type="dxa"/>
              <w:right w:w="100" w:type="dxa"/>
            </w:tcMar>
          </w:tcPr>
          <w:p w14:paraId="76B13252"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i/>
                <w:color w:val="000000"/>
                <w:sz w:val="20"/>
                <w:szCs w:val="20"/>
              </w:rPr>
              <w:t>P. ecuadoriana</w:t>
            </w:r>
          </w:p>
        </w:tc>
        <w:tc>
          <w:tcPr>
            <w:tcW w:w="2535" w:type="dxa"/>
            <w:shd w:val="clear" w:color="auto" w:fill="auto"/>
            <w:tcMar>
              <w:top w:w="100" w:type="dxa"/>
              <w:left w:w="100" w:type="dxa"/>
              <w:bottom w:w="100" w:type="dxa"/>
              <w:right w:w="100" w:type="dxa"/>
            </w:tcMar>
          </w:tcPr>
          <w:p w14:paraId="06E47C50"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b/>
                <w:i/>
                <w:color w:val="000000"/>
                <w:sz w:val="20"/>
                <w:szCs w:val="20"/>
              </w:rPr>
              <w:t>C. gigas</w:t>
            </w:r>
            <w:r>
              <w:rPr>
                <w:rFonts w:ascii="Times New Roman" w:eastAsia="Times New Roman" w:hAnsi="Times New Roman" w:cs="Times New Roman"/>
                <w:i/>
                <w:color w:val="000000"/>
                <w:sz w:val="20"/>
                <w:szCs w:val="20"/>
              </w:rPr>
              <w:t>, C. rhizophorae, Crassostrea braziliana</w:t>
            </w:r>
          </w:p>
        </w:tc>
        <w:tc>
          <w:tcPr>
            <w:tcW w:w="2190" w:type="dxa"/>
            <w:shd w:val="clear" w:color="auto" w:fill="auto"/>
            <w:tcMar>
              <w:top w:w="100" w:type="dxa"/>
              <w:left w:w="100" w:type="dxa"/>
              <w:bottom w:w="100" w:type="dxa"/>
              <w:right w:w="100" w:type="dxa"/>
            </w:tcMar>
          </w:tcPr>
          <w:p w14:paraId="0681BABE"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Ecuador</w:t>
            </w:r>
            <w:r>
              <w:rPr>
                <w:rFonts w:ascii="Times New Roman" w:eastAsia="Times New Roman" w:hAnsi="Times New Roman" w:cs="Times New Roman"/>
                <w:color w:val="000000"/>
                <w:sz w:val="20"/>
                <w:szCs w:val="20"/>
              </w:rPr>
              <w:t>, Brazil</w:t>
            </w:r>
          </w:p>
        </w:tc>
        <w:tc>
          <w:tcPr>
            <w:tcW w:w="2700" w:type="dxa"/>
            <w:shd w:val="clear" w:color="auto" w:fill="auto"/>
            <w:tcMar>
              <w:top w:w="100" w:type="dxa"/>
              <w:left w:w="100" w:type="dxa"/>
              <w:bottom w:w="100" w:type="dxa"/>
              <w:right w:w="100" w:type="dxa"/>
            </w:tcMar>
          </w:tcPr>
          <w:p w14:paraId="39E5CEE9"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color w:val="000000"/>
                <w:sz w:val="20"/>
                <w:szCs w:val="20"/>
              </w:rPr>
              <w:t xml:space="preserve">Simon &amp; Sato-Okoshi 2015; </w:t>
            </w:r>
            <w:hyperlink r:id="rId226">
              <w:r>
                <w:rPr>
                  <w:rFonts w:ascii="Times New Roman" w:eastAsia="Times New Roman" w:hAnsi="Times New Roman" w:cs="Times New Roman"/>
                  <w:color w:val="000000"/>
                  <w:sz w:val="20"/>
                  <w:szCs w:val="20"/>
                </w:rPr>
                <w:t>Radashevsky et al. 2006</w:t>
              </w:r>
            </w:hyperlink>
          </w:p>
        </w:tc>
      </w:tr>
      <w:tr w:rsidR="008B0DD7" w14:paraId="414B0492" w14:textId="77777777" w:rsidTr="008B0DD7">
        <w:tc>
          <w:tcPr>
            <w:tcW w:w="2040" w:type="dxa"/>
            <w:shd w:val="clear" w:color="auto" w:fill="auto"/>
            <w:tcMar>
              <w:top w:w="100" w:type="dxa"/>
              <w:left w:w="100" w:type="dxa"/>
              <w:bottom w:w="100" w:type="dxa"/>
              <w:right w:w="100" w:type="dxa"/>
            </w:tcMar>
          </w:tcPr>
          <w:p w14:paraId="6098356D"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i/>
                <w:color w:val="000000"/>
                <w:sz w:val="20"/>
                <w:szCs w:val="20"/>
              </w:rPr>
              <w:t xml:space="preserve">P. giardi </w:t>
            </w:r>
          </w:p>
        </w:tc>
        <w:tc>
          <w:tcPr>
            <w:tcW w:w="2535" w:type="dxa"/>
            <w:shd w:val="clear" w:color="auto" w:fill="auto"/>
            <w:tcMar>
              <w:top w:w="100" w:type="dxa"/>
              <w:left w:w="100" w:type="dxa"/>
              <w:bottom w:w="100" w:type="dxa"/>
              <w:right w:w="100" w:type="dxa"/>
            </w:tcMar>
          </w:tcPr>
          <w:p w14:paraId="4A469081"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b/>
                <w:i/>
                <w:color w:val="000000"/>
                <w:sz w:val="20"/>
                <w:szCs w:val="20"/>
              </w:rPr>
              <w:t>P. generosa</w:t>
            </w:r>
            <w:r>
              <w:rPr>
                <w:rFonts w:ascii="Times New Roman" w:eastAsia="Times New Roman" w:hAnsi="Times New Roman" w:cs="Times New Roman"/>
                <w:i/>
                <w:color w:val="000000"/>
                <w:sz w:val="20"/>
                <w:szCs w:val="20"/>
              </w:rPr>
              <w:t xml:space="preserve"> </w:t>
            </w:r>
          </w:p>
        </w:tc>
        <w:tc>
          <w:tcPr>
            <w:tcW w:w="2190" w:type="dxa"/>
            <w:shd w:val="clear" w:color="auto" w:fill="auto"/>
            <w:tcMar>
              <w:top w:w="100" w:type="dxa"/>
              <w:left w:w="100" w:type="dxa"/>
              <w:bottom w:w="100" w:type="dxa"/>
              <w:right w:w="100" w:type="dxa"/>
            </w:tcMar>
          </w:tcPr>
          <w:p w14:paraId="10229303"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Canada </w:t>
            </w:r>
          </w:p>
        </w:tc>
        <w:tc>
          <w:tcPr>
            <w:tcW w:w="2700" w:type="dxa"/>
            <w:shd w:val="clear" w:color="auto" w:fill="auto"/>
            <w:tcMar>
              <w:top w:w="100" w:type="dxa"/>
              <w:left w:w="100" w:type="dxa"/>
              <w:bottom w:w="100" w:type="dxa"/>
              <w:right w:w="100" w:type="dxa"/>
            </w:tcMar>
          </w:tcPr>
          <w:p w14:paraId="196E8E05"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Simon &amp; Sato-Okoshi 2015; </w:t>
            </w:r>
            <w:hyperlink r:id="rId227">
              <w:r>
                <w:rPr>
                  <w:rFonts w:ascii="Times New Roman" w:eastAsia="Times New Roman" w:hAnsi="Times New Roman" w:cs="Times New Roman"/>
                  <w:color w:val="000000"/>
                  <w:sz w:val="20"/>
                  <w:szCs w:val="20"/>
                </w:rPr>
                <w:t>Sato-Okoshi and Okoshi 1997</w:t>
              </w:r>
            </w:hyperlink>
          </w:p>
        </w:tc>
      </w:tr>
      <w:tr w:rsidR="008B0DD7" w14:paraId="5828373E" w14:textId="77777777" w:rsidTr="008B0DD7">
        <w:tc>
          <w:tcPr>
            <w:tcW w:w="2040" w:type="dxa"/>
            <w:shd w:val="clear" w:color="auto" w:fill="auto"/>
            <w:tcMar>
              <w:top w:w="100" w:type="dxa"/>
              <w:left w:w="100" w:type="dxa"/>
              <w:bottom w:w="100" w:type="dxa"/>
              <w:right w:w="100" w:type="dxa"/>
            </w:tcMar>
          </w:tcPr>
          <w:p w14:paraId="75FB3C10"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P. haswelli</w:t>
            </w:r>
          </w:p>
        </w:tc>
        <w:tc>
          <w:tcPr>
            <w:tcW w:w="2535" w:type="dxa"/>
            <w:shd w:val="clear" w:color="auto" w:fill="auto"/>
            <w:tcMar>
              <w:top w:w="100" w:type="dxa"/>
              <w:left w:w="100" w:type="dxa"/>
              <w:bottom w:w="100" w:type="dxa"/>
              <w:right w:w="100" w:type="dxa"/>
            </w:tcMar>
          </w:tcPr>
          <w:p w14:paraId="423C28A6"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b/>
                <w:i/>
                <w:color w:val="000000"/>
                <w:sz w:val="20"/>
                <w:szCs w:val="20"/>
              </w:rPr>
              <w:t>C. gigas,</w:t>
            </w:r>
            <w:r>
              <w:rPr>
                <w:rFonts w:ascii="Times New Roman" w:eastAsia="Times New Roman" w:hAnsi="Times New Roman" w:cs="Times New Roman"/>
                <w:i/>
                <w:color w:val="000000"/>
                <w:sz w:val="20"/>
                <w:szCs w:val="20"/>
              </w:rPr>
              <w:t xml:space="preserve"> M. edulis, S. </w:t>
            </w:r>
            <w:r>
              <w:rPr>
                <w:rFonts w:ascii="Times New Roman" w:eastAsia="Times New Roman" w:hAnsi="Times New Roman" w:cs="Times New Roman"/>
                <w:i/>
                <w:color w:val="000000"/>
                <w:sz w:val="20"/>
                <w:szCs w:val="20"/>
              </w:rPr>
              <w:lastRenderedPageBreak/>
              <w:t>glomerata, O</w:t>
            </w:r>
            <w:r>
              <w:rPr>
                <w:rFonts w:ascii="Times New Roman" w:eastAsia="Times New Roman" w:hAnsi="Times New Roman" w:cs="Times New Roman"/>
                <w:i/>
                <w:sz w:val="20"/>
                <w:szCs w:val="20"/>
              </w:rPr>
              <w:t>strea</w:t>
            </w:r>
            <w:r>
              <w:rPr>
                <w:rFonts w:ascii="Times New Roman" w:eastAsia="Times New Roman" w:hAnsi="Times New Roman" w:cs="Times New Roman"/>
                <w:i/>
                <w:color w:val="000000"/>
                <w:sz w:val="20"/>
                <w:szCs w:val="20"/>
              </w:rPr>
              <w:t xml:space="preserve"> chilensis,</w:t>
            </w:r>
          </w:p>
          <w:p w14:paraId="18F04571"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Pecten novaezelandiae, Perna canaliculus, P. fucata, S</w:t>
            </w:r>
            <w:r>
              <w:rPr>
                <w:rFonts w:ascii="Times New Roman" w:eastAsia="Times New Roman" w:hAnsi="Times New Roman" w:cs="Times New Roman"/>
                <w:i/>
                <w:sz w:val="20"/>
                <w:szCs w:val="20"/>
              </w:rPr>
              <w:t>accostrea</w:t>
            </w:r>
            <w:r>
              <w:rPr>
                <w:rFonts w:ascii="Times New Roman" w:eastAsia="Times New Roman" w:hAnsi="Times New Roman" w:cs="Times New Roman"/>
                <w:i/>
                <w:color w:val="000000"/>
                <w:sz w:val="20"/>
                <w:szCs w:val="20"/>
              </w:rPr>
              <w:t xml:space="preserve"> cucullata, H. discus discus, C. braziliana</w:t>
            </w:r>
          </w:p>
        </w:tc>
        <w:tc>
          <w:tcPr>
            <w:tcW w:w="2190" w:type="dxa"/>
            <w:shd w:val="clear" w:color="auto" w:fill="auto"/>
            <w:tcMar>
              <w:top w:w="100" w:type="dxa"/>
              <w:left w:w="100" w:type="dxa"/>
              <w:bottom w:w="100" w:type="dxa"/>
              <w:right w:w="100" w:type="dxa"/>
            </w:tcMar>
          </w:tcPr>
          <w:p w14:paraId="54A4D16C"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lastRenderedPageBreak/>
              <w:t>Australia</w:t>
            </w:r>
            <w:r>
              <w:rPr>
                <w:rFonts w:ascii="Times New Roman" w:eastAsia="Times New Roman" w:hAnsi="Times New Roman" w:cs="Times New Roman"/>
                <w:color w:val="000000"/>
                <w:sz w:val="20"/>
                <w:szCs w:val="20"/>
              </w:rPr>
              <w:t xml:space="preserve">, Korea, </w:t>
            </w:r>
            <w:r>
              <w:rPr>
                <w:rFonts w:ascii="Times New Roman" w:eastAsia="Times New Roman" w:hAnsi="Times New Roman" w:cs="Times New Roman"/>
                <w:color w:val="000000"/>
                <w:sz w:val="20"/>
                <w:szCs w:val="20"/>
              </w:rPr>
              <w:lastRenderedPageBreak/>
              <w:t>Japan, New Zealand</w:t>
            </w:r>
          </w:p>
        </w:tc>
        <w:tc>
          <w:tcPr>
            <w:tcW w:w="2700" w:type="dxa"/>
            <w:shd w:val="clear" w:color="auto" w:fill="auto"/>
            <w:tcMar>
              <w:top w:w="100" w:type="dxa"/>
              <w:left w:w="100" w:type="dxa"/>
              <w:bottom w:w="100" w:type="dxa"/>
              <w:right w:w="100" w:type="dxa"/>
            </w:tcMar>
          </w:tcPr>
          <w:p w14:paraId="5203001D"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color w:val="000000"/>
                <w:sz w:val="20"/>
                <w:szCs w:val="20"/>
              </w:rPr>
              <w:lastRenderedPageBreak/>
              <w:t xml:space="preserve">Simon &amp; Sato-Okoshi 2015; </w:t>
            </w:r>
            <w:hyperlink r:id="rId228">
              <w:r>
                <w:rPr>
                  <w:rFonts w:ascii="Times New Roman" w:eastAsia="Times New Roman" w:hAnsi="Times New Roman" w:cs="Times New Roman"/>
                  <w:color w:val="000000"/>
                  <w:sz w:val="20"/>
                  <w:szCs w:val="20"/>
                </w:rPr>
                <w:t>Sato-Okoshi et al. 2012</w:t>
              </w:r>
            </w:hyperlink>
          </w:p>
        </w:tc>
      </w:tr>
      <w:tr w:rsidR="008B0DD7" w14:paraId="7EC814CB" w14:textId="77777777" w:rsidTr="008B0DD7">
        <w:tc>
          <w:tcPr>
            <w:tcW w:w="2040" w:type="dxa"/>
            <w:shd w:val="clear" w:color="auto" w:fill="auto"/>
            <w:tcMar>
              <w:top w:w="100" w:type="dxa"/>
              <w:left w:w="100" w:type="dxa"/>
              <w:bottom w:w="100" w:type="dxa"/>
              <w:right w:w="100" w:type="dxa"/>
            </w:tcMar>
          </w:tcPr>
          <w:p w14:paraId="19DC3625"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lastRenderedPageBreak/>
              <w:t>P. hoplura</w:t>
            </w:r>
          </w:p>
        </w:tc>
        <w:tc>
          <w:tcPr>
            <w:tcW w:w="2535" w:type="dxa"/>
            <w:shd w:val="clear" w:color="auto" w:fill="auto"/>
            <w:tcMar>
              <w:top w:w="100" w:type="dxa"/>
              <w:left w:w="100" w:type="dxa"/>
              <w:bottom w:w="100" w:type="dxa"/>
              <w:right w:w="100" w:type="dxa"/>
            </w:tcMar>
          </w:tcPr>
          <w:p w14:paraId="3015DD25"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b/>
                <w:i/>
                <w:color w:val="000000"/>
                <w:sz w:val="20"/>
                <w:szCs w:val="20"/>
              </w:rPr>
              <w:t>C. gigas</w:t>
            </w:r>
            <w:r>
              <w:rPr>
                <w:rFonts w:ascii="Times New Roman" w:eastAsia="Times New Roman" w:hAnsi="Times New Roman" w:cs="Times New Roman"/>
                <w:i/>
                <w:color w:val="000000"/>
                <w:sz w:val="20"/>
                <w:szCs w:val="20"/>
              </w:rPr>
              <w:t>, M. edulis, S. glomerata, H</w:t>
            </w:r>
            <w:r>
              <w:rPr>
                <w:rFonts w:ascii="Times New Roman" w:eastAsia="Times New Roman" w:hAnsi="Times New Roman" w:cs="Times New Roman"/>
                <w:i/>
                <w:sz w:val="20"/>
                <w:szCs w:val="20"/>
              </w:rPr>
              <w:t>aliotis</w:t>
            </w:r>
            <w:r>
              <w:rPr>
                <w:rFonts w:ascii="Times New Roman" w:eastAsia="Times New Roman" w:hAnsi="Times New Roman" w:cs="Times New Roman"/>
                <w:i/>
                <w:color w:val="000000"/>
                <w:sz w:val="20"/>
                <w:szCs w:val="20"/>
              </w:rPr>
              <w:t xml:space="preserve"> midae, Haliotis tuberculata coccinea, H</w:t>
            </w:r>
            <w:r>
              <w:rPr>
                <w:rFonts w:ascii="Times New Roman" w:eastAsia="Times New Roman" w:hAnsi="Times New Roman" w:cs="Times New Roman"/>
                <w:i/>
                <w:sz w:val="20"/>
                <w:szCs w:val="20"/>
              </w:rPr>
              <w:t>aliotis</w:t>
            </w:r>
            <w:r>
              <w:rPr>
                <w:rFonts w:ascii="Times New Roman" w:eastAsia="Times New Roman" w:hAnsi="Times New Roman" w:cs="Times New Roman"/>
                <w:i/>
                <w:color w:val="000000"/>
                <w:sz w:val="20"/>
                <w:szCs w:val="20"/>
              </w:rPr>
              <w:t xml:space="preserve"> rubra, Haliotis laevigata</w:t>
            </w:r>
          </w:p>
        </w:tc>
        <w:tc>
          <w:tcPr>
            <w:tcW w:w="2190" w:type="dxa"/>
            <w:shd w:val="clear" w:color="auto" w:fill="auto"/>
            <w:tcMar>
              <w:top w:w="100" w:type="dxa"/>
              <w:left w:w="100" w:type="dxa"/>
              <w:bottom w:w="100" w:type="dxa"/>
              <w:right w:w="100" w:type="dxa"/>
            </w:tcMar>
          </w:tcPr>
          <w:p w14:paraId="51D194A7"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 xml:space="preserve">Italy (Bay of Naples), </w:t>
            </w:r>
            <w:r>
              <w:rPr>
                <w:rFonts w:ascii="Times New Roman" w:eastAsia="Times New Roman" w:hAnsi="Times New Roman" w:cs="Times New Roman"/>
                <w:color w:val="000000"/>
                <w:sz w:val="20"/>
                <w:szCs w:val="20"/>
              </w:rPr>
              <w:t>Australia, Belgium, France, Holland,New Zealand, South Africa, Spain (Canary Islands)</w:t>
            </w:r>
          </w:p>
        </w:tc>
        <w:tc>
          <w:tcPr>
            <w:tcW w:w="2700" w:type="dxa"/>
            <w:shd w:val="clear" w:color="auto" w:fill="auto"/>
            <w:tcMar>
              <w:top w:w="100" w:type="dxa"/>
              <w:left w:w="100" w:type="dxa"/>
              <w:bottom w:w="100" w:type="dxa"/>
              <w:right w:w="100" w:type="dxa"/>
            </w:tcMar>
          </w:tcPr>
          <w:p w14:paraId="7040BE0E"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color w:val="000000"/>
                <w:sz w:val="20"/>
                <w:szCs w:val="20"/>
              </w:rPr>
              <w:t>Simon &amp; Sato-Okoshi 2015</w:t>
            </w:r>
          </w:p>
        </w:tc>
      </w:tr>
      <w:tr w:rsidR="008B0DD7" w14:paraId="37EB064E" w14:textId="77777777" w:rsidTr="008B0DD7">
        <w:tc>
          <w:tcPr>
            <w:tcW w:w="2040" w:type="dxa"/>
            <w:shd w:val="clear" w:color="auto" w:fill="auto"/>
            <w:tcMar>
              <w:top w:w="100" w:type="dxa"/>
              <w:left w:w="100" w:type="dxa"/>
              <w:bottom w:w="100" w:type="dxa"/>
              <w:right w:w="100" w:type="dxa"/>
            </w:tcMar>
          </w:tcPr>
          <w:p w14:paraId="5CD2BDBC"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P. onagawaensis</w:t>
            </w:r>
          </w:p>
          <w:p w14:paraId="1BC5B73B"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p>
        </w:tc>
        <w:tc>
          <w:tcPr>
            <w:tcW w:w="2535" w:type="dxa"/>
            <w:shd w:val="clear" w:color="auto" w:fill="auto"/>
            <w:tcMar>
              <w:top w:w="100" w:type="dxa"/>
              <w:left w:w="100" w:type="dxa"/>
              <w:bottom w:w="100" w:type="dxa"/>
              <w:right w:w="100" w:type="dxa"/>
            </w:tcMar>
          </w:tcPr>
          <w:p w14:paraId="0B13156C"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 xml:space="preserve">Aequipecten tehuelchus, </w:t>
            </w:r>
            <w:r>
              <w:rPr>
                <w:rFonts w:ascii="Times New Roman" w:eastAsia="Times New Roman" w:hAnsi="Times New Roman" w:cs="Times New Roman"/>
                <w:i/>
                <w:sz w:val="20"/>
                <w:szCs w:val="20"/>
              </w:rPr>
              <w:t>Argopecten</w:t>
            </w:r>
            <w:r>
              <w:rPr>
                <w:rFonts w:ascii="Times New Roman" w:eastAsia="Times New Roman" w:hAnsi="Times New Roman" w:cs="Times New Roman"/>
                <w:i/>
                <w:color w:val="000000"/>
                <w:sz w:val="20"/>
                <w:szCs w:val="20"/>
              </w:rPr>
              <w:t xml:space="preserve"> purpuratus, Nodipecten nodosus, </w:t>
            </w:r>
            <w:r>
              <w:rPr>
                <w:rFonts w:ascii="Times New Roman" w:eastAsia="Times New Roman" w:hAnsi="Times New Roman" w:cs="Times New Roman"/>
                <w:b/>
                <w:i/>
                <w:color w:val="000000"/>
                <w:sz w:val="20"/>
                <w:szCs w:val="20"/>
              </w:rPr>
              <w:t>C. gigas</w:t>
            </w:r>
            <w:r>
              <w:rPr>
                <w:rFonts w:ascii="Times New Roman" w:eastAsia="Times New Roman" w:hAnsi="Times New Roman" w:cs="Times New Roman"/>
                <w:i/>
                <w:color w:val="000000"/>
                <w:sz w:val="20"/>
                <w:szCs w:val="20"/>
              </w:rPr>
              <w:t xml:space="preserve">, </w:t>
            </w:r>
            <w:r>
              <w:rPr>
                <w:rFonts w:ascii="Times New Roman" w:eastAsia="Times New Roman" w:hAnsi="Times New Roman" w:cs="Times New Roman"/>
                <w:i/>
                <w:sz w:val="20"/>
                <w:szCs w:val="20"/>
              </w:rPr>
              <w:t>Haliotis</w:t>
            </w:r>
            <w:r>
              <w:rPr>
                <w:rFonts w:ascii="Times New Roman" w:eastAsia="Times New Roman" w:hAnsi="Times New Roman" w:cs="Times New Roman"/>
                <w:i/>
                <w:color w:val="000000"/>
                <w:sz w:val="20"/>
                <w:szCs w:val="20"/>
              </w:rPr>
              <w:t xml:space="preserve"> rufescens</w:t>
            </w:r>
          </w:p>
        </w:tc>
        <w:tc>
          <w:tcPr>
            <w:tcW w:w="2190" w:type="dxa"/>
            <w:shd w:val="clear" w:color="auto" w:fill="auto"/>
            <w:tcMar>
              <w:top w:w="100" w:type="dxa"/>
              <w:left w:w="100" w:type="dxa"/>
              <w:bottom w:w="100" w:type="dxa"/>
              <w:right w:w="100" w:type="dxa"/>
            </w:tcMar>
          </w:tcPr>
          <w:p w14:paraId="7629928B"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color w:val="000000"/>
                <w:sz w:val="20"/>
                <w:szCs w:val="20"/>
              </w:rPr>
              <w:t xml:space="preserve">China, </w:t>
            </w:r>
            <w:r>
              <w:rPr>
                <w:rFonts w:ascii="Times New Roman" w:eastAsia="Times New Roman" w:hAnsi="Times New Roman" w:cs="Times New Roman"/>
                <w:b/>
                <w:color w:val="000000"/>
                <w:sz w:val="20"/>
                <w:szCs w:val="20"/>
              </w:rPr>
              <w:t>Japan</w:t>
            </w:r>
          </w:p>
        </w:tc>
        <w:tc>
          <w:tcPr>
            <w:tcW w:w="2700" w:type="dxa"/>
            <w:shd w:val="clear" w:color="auto" w:fill="auto"/>
            <w:tcMar>
              <w:top w:w="100" w:type="dxa"/>
              <w:left w:w="100" w:type="dxa"/>
              <w:bottom w:w="100" w:type="dxa"/>
              <w:right w:w="100" w:type="dxa"/>
            </w:tcMar>
          </w:tcPr>
          <w:p w14:paraId="33E7D52F"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Simon &amp; Sato-Okoshi 2015; </w:t>
            </w:r>
            <w:hyperlink r:id="rId229">
              <w:r>
                <w:rPr>
                  <w:rFonts w:ascii="Times New Roman" w:eastAsia="Times New Roman" w:hAnsi="Times New Roman" w:cs="Times New Roman"/>
                  <w:color w:val="000000"/>
                  <w:sz w:val="20"/>
                  <w:szCs w:val="20"/>
                </w:rPr>
                <w:t>Teramoto et al. 2013</w:t>
              </w:r>
            </w:hyperlink>
          </w:p>
          <w:p w14:paraId="5FEA3B1F"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p>
        </w:tc>
      </w:tr>
      <w:tr w:rsidR="008B0DD7" w14:paraId="28304491" w14:textId="77777777" w:rsidTr="008B0DD7">
        <w:tc>
          <w:tcPr>
            <w:tcW w:w="2040" w:type="dxa"/>
            <w:shd w:val="clear" w:color="auto" w:fill="auto"/>
            <w:tcMar>
              <w:top w:w="100" w:type="dxa"/>
              <w:left w:w="100" w:type="dxa"/>
              <w:bottom w:w="100" w:type="dxa"/>
              <w:right w:w="100" w:type="dxa"/>
            </w:tcMar>
          </w:tcPr>
          <w:p w14:paraId="4E5DA358"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 xml:space="preserve">P. limicola </w:t>
            </w:r>
          </w:p>
          <w:p w14:paraId="79504BF8"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p>
        </w:tc>
        <w:tc>
          <w:tcPr>
            <w:tcW w:w="2535" w:type="dxa"/>
            <w:shd w:val="clear" w:color="auto" w:fill="auto"/>
            <w:tcMar>
              <w:top w:w="100" w:type="dxa"/>
              <w:left w:w="100" w:type="dxa"/>
              <w:bottom w:w="100" w:type="dxa"/>
              <w:right w:w="100" w:type="dxa"/>
            </w:tcMar>
          </w:tcPr>
          <w:p w14:paraId="187F639B"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b/>
                <w:i/>
                <w:color w:val="000000"/>
                <w:sz w:val="20"/>
                <w:szCs w:val="20"/>
              </w:rPr>
            </w:pPr>
            <w:r>
              <w:rPr>
                <w:rFonts w:ascii="Times New Roman" w:eastAsia="Times New Roman" w:hAnsi="Times New Roman" w:cs="Times New Roman"/>
                <w:b/>
                <w:i/>
                <w:color w:val="000000"/>
                <w:sz w:val="20"/>
                <w:szCs w:val="20"/>
              </w:rPr>
              <w:t>P. generosa</w:t>
            </w:r>
          </w:p>
        </w:tc>
        <w:tc>
          <w:tcPr>
            <w:tcW w:w="2190" w:type="dxa"/>
            <w:shd w:val="clear" w:color="auto" w:fill="auto"/>
            <w:tcMar>
              <w:top w:w="100" w:type="dxa"/>
              <w:left w:w="100" w:type="dxa"/>
              <w:bottom w:w="100" w:type="dxa"/>
              <w:right w:w="100" w:type="dxa"/>
            </w:tcMar>
          </w:tcPr>
          <w:p w14:paraId="6A1CE42F"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Canada, Korea </w:t>
            </w:r>
          </w:p>
        </w:tc>
        <w:tc>
          <w:tcPr>
            <w:tcW w:w="2700" w:type="dxa"/>
            <w:shd w:val="clear" w:color="auto" w:fill="auto"/>
            <w:tcMar>
              <w:top w:w="100" w:type="dxa"/>
              <w:left w:w="100" w:type="dxa"/>
              <w:bottom w:w="100" w:type="dxa"/>
              <w:right w:w="100" w:type="dxa"/>
            </w:tcMar>
          </w:tcPr>
          <w:p w14:paraId="716AC5B9"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Simon &amp; Sato-Okoshi 2015; </w:t>
            </w:r>
            <w:hyperlink r:id="rId230">
              <w:r>
                <w:rPr>
                  <w:rFonts w:ascii="Times New Roman" w:eastAsia="Times New Roman" w:hAnsi="Times New Roman" w:cs="Times New Roman"/>
                  <w:color w:val="000000"/>
                  <w:sz w:val="20"/>
                  <w:szCs w:val="20"/>
                </w:rPr>
                <w:t>Sato-Okoshi and Okoshi 1997</w:t>
              </w:r>
            </w:hyperlink>
          </w:p>
        </w:tc>
      </w:tr>
      <w:tr w:rsidR="008B0DD7" w14:paraId="75126FA4" w14:textId="77777777" w:rsidTr="008B0DD7">
        <w:tc>
          <w:tcPr>
            <w:tcW w:w="2040" w:type="dxa"/>
            <w:shd w:val="clear" w:color="auto" w:fill="auto"/>
            <w:tcMar>
              <w:top w:w="100" w:type="dxa"/>
              <w:left w:w="100" w:type="dxa"/>
              <w:bottom w:w="100" w:type="dxa"/>
              <w:right w:w="100" w:type="dxa"/>
            </w:tcMar>
          </w:tcPr>
          <w:p w14:paraId="5EC339FA"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 xml:space="preserve">P.  pygidialis </w:t>
            </w:r>
          </w:p>
          <w:p w14:paraId="02941AB8"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p>
        </w:tc>
        <w:tc>
          <w:tcPr>
            <w:tcW w:w="2535" w:type="dxa"/>
            <w:shd w:val="clear" w:color="auto" w:fill="auto"/>
            <w:tcMar>
              <w:top w:w="100" w:type="dxa"/>
              <w:left w:w="100" w:type="dxa"/>
              <w:bottom w:w="100" w:type="dxa"/>
              <w:right w:w="100" w:type="dxa"/>
            </w:tcMar>
          </w:tcPr>
          <w:p w14:paraId="06D1B1BB"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b/>
                <w:i/>
                <w:color w:val="000000"/>
                <w:sz w:val="20"/>
                <w:szCs w:val="20"/>
              </w:rPr>
              <w:t xml:space="preserve">P. generosa, </w:t>
            </w:r>
            <w:r>
              <w:rPr>
                <w:rFonts w:ascii="Times New Roman" w:eastAsia="Times New Roman" w:hAnsi="Times New Roman" w:cs="Times New Roman"/>
                <w:i/>
                <w:color w:val="000000"/>
                <w:sz w:val="20"/>
                <w:szCs w:val="20"/>
              </w:rPr>
              <w:t xml:space="preserve">Ostrea lurida, </w:t>
            </w:r>
          </w:p>
        </w:tc>
        <w:tc>
          <w:tcPr>
            <w:tcW w:w="2190" w:type="dxa"/>
            <w:shd w:val="clear" w:color="auto" w:fill="auto"/>
            <w:tcMar>
              <w:top w:w="100" w:type="dxa"/>
              <w:left w:w="100" w:type="dxa"/>
              <w:bottom w:w="100" w:type="dxa"/>
              <w:right w:w="100" w:type="dxa"/>
            </w:tcMar>
          </w:tcPr>
          <w:p w14:paraId="359BFED8"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Canada</w:t>
            </w:r>
          </w:p>
        </w:tc>
        <w:tc>
          <w:tcPr>
            <w:tcW w:w="2700" w:type="dxa"/>
            <w:shd w:val="clear" w:color="auto" w:fill="auto"/>
            <w:tcMar>
              <w:top w:w="100" w:type="dxa"/>
              <w:left w:w="100" w:type="dxa"/>
              <w:bottom w:w="100" w:type="dxa"/>
              <w:right w:w="100" w:type="dxa"/>
            </w:tcMar>
          </w:tcPr>
          <w:p w14:paraId="3C8C7FDF"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Simon &amp; Sato-Okoshi 2015; </w:t>
            </w:r>
            <w:hyperlink r:id="rId231">
              <w:r>
                <w:rPr>
                  <w:rFonts w:ascii="Times New Roman" w:eastAsia="Times New Roman" w:hAnsi="Times New Roman" w:cs="Times New Roman"/>
                  <w:color w:val="000000"/>
                  <w:sz w:val="20"/>
                  <w:szCs w:val="20"/>
                </w:rPr>
                <w:t>Sato-Okoshi and Okoshi 1997</w:t>
              </w:r>
            </w:hyperlink>
          </w:p>
        </w:tc>
      </w:tr>
      <w:tr w:rsidR="008B0DD7" w14:paraId="23FA0081" w14:textId="77777777" w:rsidTr="008B0DD7">
        <w:tc>
          <w:tcPr>
            <w:tcW w:w="2040" w:type="dxa"/>
            <w:shd w:val="clear" w:color="auto" w:fill="auto"/>
            <w:tcMar>
              <w:top w:w="100" w:type="dxa"/>
              <w:left w:w="100" w:type="dxa"/>
              <w:bottom w:w="100" w:type="dxa"/>
              <w:right w:w="100" w:type="dxa"/>
            </w:tcMar>
          </w:tcPr>
          <w:p w14:paraId="5F51DA6A"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P. rickettsi</w:t>
            </w:r>
          </w:p>
        </w:tc>
        <w:tc>
          <w:tcPr>
            <w:tcW w:w="2535" w:type="dxa"/>
            <w:shd w:val="clear" w:color="auto" w:fill="auto"/>
            <w:tcMar>
              <w:top w:w="100" w:type="dxa"/>
              <w:left w:w="100" w:type="dxa"/>
              <w:bottom w:w="100" w:type="dxa"/>
              <w:right w:w="100" w:type="dxa"/>
            </w:tcMar>
          </w:tcPr>
          <w:p w14:paraId="62350DD1"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 xml:space="preserve">Aequipecten tehuelchus, A. purpuratus, Nodipecten nodosus, </w:t>
            </w:r>
            <w:r>
              <w:rPr>
                <w:rFonts w:ascii="Times New Roman" w:eastAsia="Times New Roman" w:hAnsi="Times New Roman" w:cs="Times New Roman"/>
                <w:b/>
                <w:i/>
                <w:color w:val="000000"/>
                <w:sz w:val="20"/>
                <w:szCs w:val="20"/>
              </w:rPr>
              <w:t>C. gigas</w:t>
            </w:r>
            <w:r>
              <w:rPr>
                <w:rFonts w:ascii="Times New Roman" w:eastAsia="Times New Roman" w:hAnsi="Times New Roman" w:cs="Times New Roman"/>
                <w:i/>
                <w:color w:val="000000"/>
                <w:sz w:val="20"/>
                <w:szCs w:val="20"/>
              </w:rPr>
              <w:t>, O. chilensis, H. rufescens</w:t>
            </w:r>
          </w:p>
        </w:tc>
        <w:tc>
          <w:tcPr>
            <w:tcW w:w="2190" w:type="dxa"/>
            <w:shd w:val="clear" w:color="auto" w:fill="auto"/>
            <w:tcMar>
              <w:top w:w="100" w:type="dxa"/>
              <w:left w:w="100" w:type="dxa"/>
              <w:bottom w:w="100" w:type="dxa"/>
              <w:right w:w="100" w:type="dxa"/>
            </w:tcMar>
          </w:tcPr>
          <w:p w14:paraId="285FE7B0"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b/>
                <w:sz w:val="20"/>
                <w:szCs w:val="20"/>
              </w:rPr>
              <w:t>USA (</w:t>
            </w:r>
            <w:r>
              <w:rPr>
                <w:rFonts w:ascii="Times New Roman" w:eastAsia="Times New Roman" w:hAnsi="Times New Roman" w:cs="Times New Roman"/>
                <w:b/>
                <w:color w:val="000000"/>
                <w:sz w:val="20"/>
                <w:szCs w:val="20"/>
              </w:rPr>
              <w:t>California)</w:t>
            </w:r>
            <w:r>
              <w:rPr>
                <w:rFonts w:ascii="Times New Roman" w:eastAsia="Times New Roman" w:hAnsi="Times New Roman" w:cs="Times New Roman"/>
                <w:color w:val="000000"/>
                <w:sz w:val="20"/>
                <w:szCs w:val="20"/>
              </w:rPr>
              <w:t>, Argentina, Brazil, Chile, Mexico</w:t>
            </w:r>
          </w:p>
        </w:tc>
        <w:tc>
          <w:tcPr>
            <w:tcW w:w="2700" w:type="dxa"/>
            <w:shd w:val="clear" w:color="auto" w:fill="auto"/>
            <w:tcMar>
              <w:top w:w="100" w:type="dxa"/>
              <w:left w:w="100" w:type="dxa"/>
              <w:bottom w:w="100" w:type="dxa"/>
              <w:right w:w="100" w:type="dxa"/>
            </w:tcMar>
          </w:tcPr>
          <w:p w14:paraId="02481FD6"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color w:val="000000"/>
                <w:sz w:val="20"/>
                <w:szCs w:val="20"/>
              </w:rPr>
              <w:t>Simon &amp; Sato-Okoshi 2015</w:t>
            </w:r>
          </w:p>
        </w:tc>
      </w:tr>
      <w:tr w:rsidR="008B0DD7" w14:paraId="288F2BF6" w14:textId="77777777" w:rsidTr="008B0DD7">
        <w:tc>
          <w:tcPr>
            <w:tcW w:w="2040" w:type="dxa"/>
            <w:shd w:val="clear" w:color="auto" w:fill="auto"/>
            <w:tcMar>
              <w:top w:w="100" w:type="dxa"/>
              <w:left w:w="100" w:type="dxa"/>
              <w:bottom w:w="100" w:type="dxa"/>
              <w:right w:w="100" w:type="dxa"/>
            </w:tcMar>
          </w:tcPr>
          <w:p w14:paraId="48F20B57"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P. uncinata</w:t>
            </w:r>
          </w:p>
        </w:tc>
        <w:tc>
          <w:tcPr>
            <w:tcW w:w="2535" w:type="dxa"/>
            <w:shd w:val="clear" w:color="auto" w:fill="auto"/>
            <w:tcMar>
              <w:top w:w="100" w:type="dxa"/>
              <w:left w:w="100" w:type="dxa"/>
              <w:bottom w:w="100" w:type="dxa"/>
              <w:right w:w="100" w:type="dxa"/>
            </w:tcMar>
          </w:tcPr>
          <w:p w14:paraId="08A9D51C"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b/>
                <w:i/>
                <w:color w:val="000000"/>
                <w:sz w:val="20"/>
                <w:szCs w:val="20"/>
              </w:rPr>
              <w:t>C. gigas</w:t>
            </w:r>
            <w:r>
              <w:rPr>
                <w:rFonts w:ascii="Times New Roman" w:eastAsia="Times New Roman" w:hAnsi="Times New Roman" w:cs="Times New Roman"/>
                <w:i/>
                <w:color w:val="000000"/>
                <w:sz w:val="20"/>
                <w:szCs w:val="20"/>
              </w:rPr>
              <w:t>, H. discus discus, H. discus hannai,</w:t>
            </w:r>
          </w:p>
          <w:p w14:paraId="7661581A"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sz w:val="20"/>
                <w:szCs w:val="20"/>
              </w:rPr>
              <w:t>Haliotis</w:t>
            </w:r>
            <w:r>
              <w:rPr>
                <w:rFonts w:ascii="Times New Roman" w:eastAsia="Times New Roman" w:hAnsi="Times New Roman" w:cs="Times New Roman"/>
                <w:i/>
                <w:color w:val="000000"/>
                <w:sz w:val="20"/>
                <w:szCs w:val="20"/>
              </w:rPr>
              <w:t xml:space="preserve"> diversicolor, Haliotis diversicolor supertexta, Haliotis gigantea, Haliotis roei, H. laevigata</w:t>
            </w:r>
          </w:p>
        </w:tc>
        <w:tc>
          <w:tcPr>
            <w:tcW w:w="2190" w:type="dxa"/>
            <w:shd w:val="clear" w:color="auto" w:fill="auto"/>
            <w:tcMar>
              <w:top w:w="100" w:type="dxa"/>
              <w:left w:w="100" w:type="dxa"/>
              <w:bottom w:w="100" w:type="dxa"/>
              <w:right w:w="100" w:type="dxa"/>
            </w:tcMar>
          </w:tcPr>
          <w:p w14:paraId="0F7DE1D9"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Australia, Chile, </w:t>
            </w:r>
            <w:r>
              <w:rPr>
                <w:rFonts w:ascii="Times New Roman" w:eastAsia="Times New Roman" w:hAnsi="Times New Roman" w:cs="Times New Roman"/>
                <w:b/>
                <w:color w:val="000000"/>
                <w:sz w:val="20"/>
                <w:szCs w:val="20"/>
              </w:rPr>
              <w:t>Japan</w:t>
            </w:r>
            <w:r>
              <w:rPr>
                <w:rFonts w:ascii="Times New Roman" w:eastAsia="Times New Roman" w:hAnsi="Times New Roman" w:cs="Times New Roman"/>
                <w:color w:val="000000"/>
                <w:sz w:val="20"/>
                <w:szCs w:val="20"/>
              </w:rPr>
              <w:t>, Korea</w:t>
            </w:r>
          </w:p>
        </w:tc>
        <w:tc>
          <w:tcPr>
            <w:tcW w:w="2700" w:type="dxa"/>
            <w:shd w:val="clear" w:color="auto" w:fill="auto"/>
            <w:tcMar>
              <w:top w:w="100" w:type="dxa"/>
              <w:left w:w="100" w:type="dxa"/>
              <w:bottom w:w="100" w:type="dxa"/>
              <w:right w:w="100" w:type="dxa"/>
            </w:tcMar>
          </w:tcPr>
          <w:p w14:paraId="6B4DF3CF"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Simon &amp; Sato-Okoshi 2015</w:t>
            </w:r>
          </w:p>
        </w:tc>
      </w:tr>
      <w:tr w:rsidR="008B0DD7" w14:paraId="26621B21" w14:textId="77777777" w:rsidTr="008B0DD7">
        <w:tc>
          <w:tcPr>
            <w:tcW w:w="2040" w:type="dxa"/>
            <w:shd w:val="clear" w:color="auto" w:fill="auto"/>
            <w:tcMar>
              <w:top w:w="100" w:type="dxa"/>
              <w:left w:w="100" w:type="dxa"/>
              <w:bottom w:w="100" w:type="dxa"/>
              <w:right w:w="100" w:type="dxa"/>
            </w:tcMar>
          </w:tcPr>
          <w:p w14:paraId="1796353E"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b/>
                <w:i/>
                <w:color w:val="000000"/>
                <w:sz w:val="20"/>
                <w:szCs w:val="20"/>
              </w:rPr>
            </w:pPr>
            <w:r>
              <w:rPr>
                <w:rFonts w:ascii="Times New Roman" w:eastAsia="Times New Roman" w:hAnsi="Times New Roman" w:cs="Times New Roman"/>
                <w:b/>
                <w:i/>
                <w:color w:val="000000"/>
                <w:sz w:val="20"/>
                <w:szCs w:val="20"/>
              </w:rPr>
              <w:t>P. websteri</w:t>
            </w:r>
          </w:p>
        </w:tc>
        <w:tc>
          <w:tcPr>
            <w:tcW w:w="2535" w:type="dxa"/>
            <w:shd w:val="clear" w:color="auto" w:fill="auto"/>
            <w:tcMar>
              <w:top w:w="100" w:type="dxa"/>
              <w:left w:w="100" w:type="dxa"/>
              <w:bottom w:w="100" w:type="dxa"/>
              <w:right w:w="100" w:type="dxa"/>
            </w:tcMar>
          </w:tcPr>
          <w:p w14:paraId="788539D3"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b/>
                <w:i/>
                <w:color w:val="000000"/>
                <w:sz w:val="20"/>
                <w:szCs w:val="20"/>
              </w:rPr>
              <w:t>C. gigas</w:t>
            </w:r>
            <w:r>
              <w:rPr>
                <w:rFonts w:ascii="Times New Roman" w:eastAsia="Times New Roman" w:hAnsi="Times New Roman" w:cs="Times New Roman"/>
                <w:i/>
                <w:color w:val="000000"/>
                <w:sz w:val="20"/>
                <w:szCs w:val="20"/>
              </w:rPr>
              <w:t xml:space="preserve">, C. rhizophorae, </w:t>
            </w:r>
            <w:r>
              <w:rPr>
                <w:rFonts w:ascii="Times New Roman" w:eastAsia="Times New Roman" w:hAnsi="Times New Roman" w:cs="Times New Roman"/>
                <w:b/>
                <w:i/>
                <w:color w:val="000000"/>
                <w:sz w:val="20"/>
                <w:szCs w:val="20"/>
              </w:rPr>
              <w:t>Crassostrea virginica</w:t>
            </w:r>
            <w:r>
              <w:rPr>
                <w:rFonts w:ascii="Times New Roman" w:eastAsia="Times New Roman" w:hAnsi="Times New Roman" w:cs="Times New Roman"/>
                <w:i/>
                <w:color w:val="000000"/>
                <w:sz w:val="20"/>
                <w:szCs w:val="20"/>
              </w:rPr>
              <w:t xml:space="preserve">, O. lurida, M. edulis, Mercenaria mercenaria, P. yessoensis, Placopecten magellanicus, P. fucata, Pinctada imbricata, </w:t>
            </w:r>
            <w:r>
              <w:rPr>
                <w:rFonts w:ascii="Times New Roman" w:eastAsia="Times New Roman" w:hAnsi="Times New Roman" w:cs="Times New Roman"/>
                <w:i/>
                <w:sz w:val="20"/>
                <w:szCs w:val="20"/>
              </w:rPr>
              <w:t>Saccostrea</w:t>
            </w:r>
            <w:r>
              <w:rPr>
                <w:rFonts w:ascii="Times New Roman" w:eastAsia="Times New Roman" w:hAnsi="Times New Roman" w:cs="Times New Roman"/>
                <w:i/>
                <w:color w:val="000000"/>
                <w:sz w:val="20"/>
                <w:szCs w:val="20"/>
              </w:rPr>
              <w:t xml:space="preserve"> commercialis,</w:t>
            </w:r>
          </w:p>
          <w:p w14:paraId="2A085D99"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S. cucullata, S. glomerata, Argopecten irradians</w:t>
            </w:r>
          </w:p>
        </w:tc>
        <w:tc>
          <w:tcPr>
            <w:tcW w:w="2190" w:type="dxa"/>
            <w:shd w:val="clear" w:color="auto" w:fill="auto"/>
            <w:tcMar>
              <w:top w:w="100" w:type="dxa"/>
              <w:left w:w="100" w:type="dxa"/>
              <w:bottom w:w="100" w:type="dxa"/>
              <w:right w:w="100" w:type="dxa"/>
            </w:tcMar>
          </w:tcPr>
          <w:p w14:paraId="1DFB797F"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Australia, Brazil, Canada, China, Japan, Namibia, Mexico, New Zealand, South Africa, USA, Ukraine, Venezuela</w:t>
            </w:r>
          </w:p>
        </w:tc>
        <w:tc>
          <w:tcPr>
            <w:tcW w:w="2700" w:type="dxa"/>
            <w:shd w:val="clear" w:color="auto" w:fill="auto"/>
            <w:tcMar>
              <w:top w:w="100" w:type="dxa"/>
              <w:left w:w="100" w:type="dxa"/>
              <w:bottom w:w="100" w:type="dxa"/>
              <w:right w:w="100" w:type="dxa"/>
            </w:tcMar>
          </w:tcPr>
          <w:p w14:paraId="5370B87B" w14:textId="77777777" w:rsidR="008B0DD7" w:rsidRDefault="008B0DD7" w:rsidP="008B0DD7">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Simon &amp; Sato-Okoshi 2015; </w:t>
            </w:r>
            <w:r w:rsidR="00970C6C">
              <w:rPr>
                <w:rFonts w:ascii="Times New Roman" w:eastAsia="Times New Roman" w:hAnsi="Times New Roman" w:cs="Times New Roman"/>
                <w:color w:val="000000"/>
                <w:sz w:val="20"/>
                <w:szCs w:val="20"/>
              </w:rPr>
              <w:t>Martinelli</w:t>
            </w:r>
            <w:r>
              <w:rPr>
                <w:rFonts w:ascii="Times New Roman" w:eastAsia="Times New Roman" w:hAnsi="Times New Roman" w:cs="Times New Roman"/>
                <w:color w:val="000000"/>
                <w:sz w:val="20"/>
                <w:szCs w:val="20"/>
              </w:rPr>
              <w:t xml:space="preserve"> et al. </w:t>
            </w:r>
            <w:r>
              <w:rPr>
                <w:rFonts w:ascii="Times New Roman" w:eastAsia="Times New Roman" w:hAnsi="Times New Roman" w:cs="Times New Roman"/>
                <w:i/>
                <w:color w:val="000000"/>
                <w:sz w:val="20"/>
                <w:szCs w:val="20"/>
              </w:rPr>
              <w:t>in review</w:t>
            </w:r>
          </w:p>
        </w:tc>
      </w:tr>
    </w:tbl>
    <w:p w14:paraId="1CB78FAA" w14:textId="77777777" w:rsidR="008B0DD7" w:rsidRDefault="008B0DD7" w:rsidP="008B0DD7">
      <w:pPr>
        <w:suppressLineNumbers/>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2E8DD44B" w14:textId="77777777" w:rsidR="00C573A5" w:rsidRDefault="008B0DD7" w:rsidP="00C573A5">
      <w:pPr>
        <w:widowControl w:val="0"/>
        <w:pBdr>
          <w:top w:val="nil"/>
          <w:left w:val="nil"/>
          <w:bottom w:val="nil"/>
          <w:right w:val="nil"/>
          <w:between w:val="nil"/>
        </w:pBdr>
        <w:spacing w:line="240" w:lineRule="auto"/>
        <w:rPr>
          <w:ins w:id="525" w:author="Laura H Spencer" w:date="2019-09-28T17:12:00Z"/>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Figures</w:t>
      </w:r>
    </w:p>
    <w:p w14:paraId="094EB7F5" w14:textId="74B0BED7" w:rsidR="00C573A5" w:rsidRDefault="00A65908" w:rsidP="00C573A5">
      <w:pPr>
        <w:widowControl w:val="0"/>
        <w:pBdr>
          <w:top w:val="nil"/>
          <w:left w:val="nil"/>
          <w:bottom w:val="nil"/>
          <w:right w:val="nil"/>
          <w:between w:val="nil"/>
        </w:pBdr>
        <w:spacing w:line="240" w:lineRule="auto"/>
        <w:rPr>
          <w:ins w:id="526" w:author="Laura H Spencer" w:date="2019-09-28T17:12:00Z"/>
          <w:rFonts w:ascii="Times New Roman" w:eastAsia="Times New Roman" w:hAnsi="Times New Roman" w:cs="Times New Roman"/>
          <w:b/>
          <w:sz w:val="28"/>
          <w:szCs w:val="28"/>
        </w:rPr>
      </w:pPr>
      <w:ins w:id="527" w:author="Laura H Spencer" w:date="2019-09-28T17:11:00Z">
        <w:r>
          <w:rPr>
            <w:rFonts w:ascii="Times New Roman" w:eastAsia="Times New Roman" w:hAnsi="Times New Roman" w:cs="Times New Roman"/>
            <w:b/>
            <w:noProof/>
            <w:sz w:val="28"/>
            <w:szCs w:val="28"/>
          </w:rPr>
          <w:drawing>
            <wp:anchor distT="0" distB="0" distL="114300" distR="114300" simplePos="0" relativeHeight="251660288" behindDoc="0" locked="0" layoutInCell="1" allowOverlap="1" wp14:anchorId="30079052" wp14:editId="6CADE7A4">
              <wp:simplePos x="0" y="0"/>
              <wp:positionH relativeFrom="column">
                <wp:posOffset>0</wp:posOffset>
              </wp:positionH>
              <wp:positionV relativeFrom="paragraph">
                <wp:posOffset>202565</wp:posOffset>
              </wp:positionV>
              <wp:extent cx="5943600" cy="442341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p.png"/>
                      <pic:cNvPicPr/>
                    </pic:nvPicPr>
                    <pic:blipFill>
                      <a:blip r:embed="rId232">
                        <a:extLst>
                          <a:ext uri="{28A0092B-C50C-407E-A947-70E740481C1C}">
                            <a14:useLocalDpi xmlns:a14="http://schemas.microsoft.com/office/drawing/2010/main" val="0"/>
                          </a:ext>
                        </a:extLst>
                      </a:blip>
                      <a:stretch>
                        <a:fillRect/>
                      </a:stretch>
                    </pic:blipFill>
                    <pic:spPr>
                      <a:xfrm>
                        <a:off x="0" y="0"/>
                        <a:ext cx="5943600" cy="4423410"/>
                      </a:xfrm>
                      <a:prstGeom prst="rect">
                        <a:avLst/>
                      </a:prstGeom>
                    </pic:spPr>
                  </pic:pic>
                </a:graphicData>
              </a:graphic>
              <wp14:sizeRelH relativeFrom="page">
                <wp14:pctWidth>0</wp14:pctWidth>
              </wp14:sizeRelH>
              <wp14:sizeRelV relativeFrom="page">
                <wp14:pctHeight>0</wp14:pctHeight>
              </wp14:sizeRelV>
            </wp:anchor>
          </w:drawing>
        </w:r>
      </w:ins>
    </w:p>
    <w:p w14:paraId="2E8EF986" w14:textId="51059D97" w:rsidR="003970C8" w:rsidRPr="00A65908" w:rsidRDefault="00C573A5" w:rsidP="00C573A5">
      <w:pPr>
        <w:widowControl w:val="0"/>
        <w:pBdr>
          <w:top w:val="nil"/>
          <w:left w:val="nil"/>
          <w:bottom w:val="nil"/>
          <w:right w:val="nil"/>
          <w:between w:val="nil"/>
        </w:pBdr>
        <w:spacing w:line="240" w:lineRule="auto"/>
        <w:rPr>
          <w:ins w:id="528" w:author="Laura H Spencer" w:date="2019-09-28T17:14:00Z"/>
          <w:rFonts w:ascii="Times New Roman" w:eastAsia="Times New Roman" w:hAnsi="Times New Roman" w:cs="Times New Roman"/>
          <w:sz w:val="28"/>
          <w:szCs w:val="28"/>
        </w:rPr>
      </w:pPr>
      <w:ins w:id="529" w:author="Laura H Spencer" w:date="2019-09-28T17:12:00Z">
        <w:r>
          <w:rPr>
            <w:rFonts w:ascii="Times New Roman" w:eastAsia="Times New Roman" w:hAnsi="Times New Roman" w:cs="Times New Roman"/>
            <w:b/>
            <w:sz w:val="28"/>
            <w:szCs w:val="28"/>
          </w:rPr>
          <w:t xml:space="preserve">Figure 1: </w:t>
        </w:r>
      </w:ins>
      <w:ins w:id="530" w:author="Laura H Spencer" w:date="2019-09-28T17:14:00Z">
        <w:r w:rsidR="003970C8">
          <w:rPr>
            <w:rFonts w:ascii="Times New Roman" w:eastAsia="Times New Roman" w:hAnsi="Times New Roman" w:cs="Times New Roman"/>
            <w:b/>
            <w:sz w:val="28"/>
            <w:szCs w:val="28"/>
          </w:rPr>
          <w:t xml:space="preserve"> </w:t>
        </w:r>
        <w:r w:rsidR="003970C8">
          <w:rPr>
            <w:rFonts w:ascii="Times New Roman" w:eastAsia="Times New Roman" w:hAnsi="Times New Roman" w:cs="Times New Roman"/>
            <w:sz w:val="28"/>
            <w:szCs w:val="28"/>
          </w:rPr>
          <w:t>Washington state shellfish</w:t>
        </w:r>
      </w:ins>
      <w:ins w:id="531" w:author="Laura H Spencer" w:date="2019-09-28T17:15:00Z">
        <w:r w:rsidR="003970C8">
          <w:rPr>
            <w:rFonts w:ascii="Times New Roman" w:eastAsia="Times New Roman" w:hAnsi="Times New Roman" w:cs="Times New Roman"/>
            <w:sz w:val="28"/>
            <w:szCs w:val="28"/>
          </w:rPr>
          <w:t xml:space="preserve"> aquaculture</w:t>
        </w:r>
      </w:ins>
      <w:ins w:id="532" w:author="Laura H Spencer" w:date="2019-09-28T17:14:00Z">
        <w:r w:rsidR="003970C8">
          <w:rPr>
            <w:rFonts w:ascii="Times New Roman" w:eastAsia="Times New Roman" w:hAnsi="Times New Roman" w:cs="Times New Roman"/>
            <w:sz w:val="28"/>
            <w:szCs w:val="28"/>
          </w:rPr>
          <w:t xml:space="preserve"> regions and locations where </w:t>
        </w:r>
        <w:r w:rsidR="003970C8" w:rsidRPr="00A65908">
          <w:rPr>
            <w:rFonts w:ascii="Times New Roman" w:eastAsia="Times New Roman" w:hAnsi="Times New Roman" w:cs="Times New Roman"/>
            <w:i/>
            <w:sz w:val="28"/>
            <w:szCs w:val="28"/>
          </w:rPr>
          <w:t>Polydora websteri</w:t>
        </w:r>
        <w:r w:rsidR="003970C8">
          <w:rPr>
            <w:rFonts w:ascii="Times New Roman" w:eastAsia="Times New Roman" w:hAnsi="Times New Roman" w:cs="Times New Roman"/>
            <w:sz w:val="28"/>
            <w:szCs w:val="28"/>
          </w:rPr>
          <w:t xml:space="preserve"> was </w:t>
        </w:r>
      </w:ins>
      <w:ins w:id="533" w:author="Laura H Spencer" w:date="2019-09-28T17:15:00Z">
        <w:r w:rsidR="003970C8">
          <w:rPr>
            <w:rFonts w:ascii="Times New Roman" w:eastAsia="Times New Roman" w:hAnsi="Times New Roman" w:cs="Times New Roman"/>
            <w:sz w:val="28"/>
            <w:szCs w:val="28"/>
          </w:rPr>
          <w:t>positively</w:t>
        </w:r>
      </w:ins>
      <w:ins w:id="534" w:author="Laura H Spencer" w:date="2019-09-28T17:14:00Z">
        <w:r w:rsidR="003970C8">
          <w:rPr>
            <w:rFonts w:ascii="Times New Roman" w:eastAsia="Times New Roman" w:hAnsi="Times New Roman" w:cs="Times New Roman"/>
            <w:sz w:val="28"/>
            <w:szCs w:val="28"/>
          </w:rPr>
          <w:t xml:space="preserve"> identified </w:t>
        </w:r>
      </w:ins>
      <w:ins w:id="535" w:author="Laura H Spencer" w:date="2019-09-28T17:15:00Z">
        <w:r w:rsidR="003970C8">
          <w:rPr>
            <w:rFonts w:ascii="Times New Roman" w:eastAsia="Times New Roman" w:hAnsi="Times New Roman" w:cs="Times New Roman"/>
            <w:sz w:val="28"/>
            <w:szCs w:val="28"/>
          </w:rPr>
          <w:t xml:space="preserve">during a preliminary survey </w:t>
        </w:r>
      </w:ins>
      <w:ins w:id="536" w:author="Laura H Spencer" w:date="2019-09-28T17:14:00Z">
        <w:r w:rsidR="003970C8">
          <w:rPr>
            <w:rFonts w:ascii="Times New Roman" w:eastAsia="Times New Roman" w:hAnsi="Times New Roman" w:cs="Times New Roman"/>
            <w:sz w:val="28"/>
            <w:szCs w:val="28"/>
          </w:rPr>
          <w:t>in</w:t>
        </w:r>
      </w:ins>
      <w:ins w:id="537" w:author="Laura H Spencer" w:date="2019-09-28T17:15:00Z">
        <w:r w:rsidR="003970C8">
          <w:rPr>
            <w:rFonts w:ascii="Times New Roman" w:eastAsia="Times New Roman" w:hAnsi="Times New Roman" w:cs="Times New Roman"/>
            <w:sz w:val="28"/>
            <w:szCs w:val="28"/>
          </w:rPr>
          <w:t xml:space="preserve"> </w:t>
        </w:r>
      </w:ins>
      <w:ins w:id="538" w:author="Laura H Spencer" w:date="2019-09-28T17:14:00Z">
        <w:r w:rsidR="003970C8">
          <w:rPr>
            <w:rFonts w:ascii="Times New Roman" w:eastAsia="Times New Roman" w:hAnsi="Times New Roman" w:cs="Times New Roman"/>
            <w:sz w:val="28"/>
            <w:szCs w:val="28"/>
          </w:rPr>
          <w:t>201</w:t>
        </w:r>
      </w:ins>
      <w:ins w:id="539" w:author="Laura H Spencer" w:date="2019-09-28T17:15:00Z">
        <w:r w:rsidR="003970C8">
          <w:rPr>
            <w:rFonts w:ascii="Times New Roman" w:eastAsia="Times New Roman" w:hAnsi="Times New Roman" w:cs="Times New Roman"/>
            <w:sz w:val="28"/>
            <w:szCs w:val="28"/>
          </w:rPr>
          <w:t xml:space="preserve">7. </w:t>
        </w:r>
      </w:ins>
    </w:p>
    <w:p w14:paraId="4A49EA4C" w14:textId="60A62FA9" w:rsidR="003970C8" w:rsidRDefault="003970C8" w:rsidP="00C573A5">
      <w:pPr>
        <w:widowControl w:val="0"/>
        <w:pBdr>
          <w:top w:val="nil"/>
          <w:left w:val="nil"/>
          <w:bottom w:val="nil"/>
          <w:right w:val="nil"/>
          <w:between w:val="nil"/>
        </w:pBdr>
        <w:spacing w:line="240" w:lineRule="auto"/>
        <w:rPr>
          <w:ins w:id="540" w:author="Laura H Spencer" w:date="2019-09-28T17:15:00Z"/>
          <w:rFonts w:ascii="Times New Roman" w:eastAsia="Times New Roman" w:hAnsi="Times New Roman" w:cs="Times New Roman"/>
          <w:sz w:val="28"/>
          <w:szCs w:val="28"/>
        </w:rPr>
      </w:pPr>
    </w:p>
    <w:p w14:paraId="5BA2B70F" w14:textId="7B728DA4" w:rsidR="00C573A5" w:rsidRDefault="00C573A5" w:rsidP="00A65908">
      <w:pPr>
        <w:widowControl w:val="0"/>
        <w:pBdr>
          <w:top w:val="nil"/>
          <w:left w:val="nil"/>
          <w:bottom w:val="nil"/>
          <w:right w:val="nil"/>
          <w:between w:val="nil"/>
        </w:pBdr>
        <w:spacing w:line="240" w:lineRule="auto"/>
        <w:rPr>
          <w:ins w:id="541" w:author="Laura H Spencer" w:date="2019-09-28T17:11:00Z"/>
          <w:rFonts w:eastAsia="Times New Roman"/>
          <w:b/>
          <w:sz w:val="24"/>
          <w:szCs w:val="24"/>
        </w:rPr>
      </w:pPr>
      <w:commentRangeStart w:id="542"/>
      <w:ins w:id="543" w:author="Laura H Spencer" w:date="2019-09-28T17:12:00Z">
        <w:r w:rsidRPr="00A65908">
          <w:rPr>
            <w:rFonts w:ascii="Times New Roman" w:eastAsia="Times New Roman" w:hAnsi="Times New Roman" w:cs="Times New Roman"/>
            <w:sz w:val="28"/>
            <w:szCs w:val="28"/>
            <w:highlight w:val="yellow"/>
            <w:rPrChange w:id="544" w:author="Laura H Spencer" w:date="2019-09-29T14:01:00Z">
              <w:rPr>
                <w:rFonts w:ascii="Times New Roman" w:eastAsia="Times New Roman" w:hAnsi="Times New Roman" w:cs="Times New Roman"/>
                <w:sz w:val="28"/>
                <w:szCs w:val="28"/>
              </w:rPr>
            </w:rPrChange>
          </w:rPr>
          <w:t xml:space="preserve">TO DO: change </w:t>
        </w:r>
      </w:ins>
      <w:ins w:id="545" w:author="Laura H Spencer" w:date="2019-09-28T17:13:00Z">
        <w:r w:rsidRPr="00A65908">
          <w:rPr>
            <w:rFonts w:ascii="Times New Roman" w:eastAsia="Times New Roman" w:hAnsi="Times New Roman" w:cs="Times New Roman"/>
            <w:sz w:val="28"/>
            <w:szCs w:val="28"/>
            <w:highlight w:val="yellow"/>
            <w:rPrChange w:id="546" w:author="Laura H Spencer" w:date="2019-09-29T14:01:00Z">
              <w:rPr>
                <w:rFonts w:ascii="Times New Roman" w:eastAsia="Times New Roman" w:hAnsi="Times New Roman" w:cs="Times New Roman"/>
                <w:sz w:val="28"/>
                <w:szCs w:val="28"/>
              </w:rPr>
            </w:rPrChange>
          </w:rPr>
          <w:t xml:space="preserve">large map </w:t>
        </w:r>
      </w:ins>
      <w:ins w:id="547" w:author="Laura H Spencer" w:date="2019-09-28T17:12:00Z">
        <w:r w:rsidRPr="00A65908">
          <w:rPr>
            <w:rFonts w:ascii="Times New Roman" w:eastAsia="Times New Roman" w:hAnsi="Times New Roman" w:cs="Times New Roman"/>
            <w:sz w:val="28"/>
            <w:szCs w:val="28"/>
            <w:highlight w:val="yellow"/>
            <w:rPrChange w:id="548" w:author="Laura H Spencer" w:date="2019-09-29T14:01:00Z">
              <w:rPr>
                <w:rFonts w:ascii="Times New Roman" w:eastAsia="Times New Roman" w:hAnsi="Times New Roman" w:cs="Times New Roman"/>
                <w:sz w:val="28"/>
                <w:szCs w:val="28"/>
              </w:rPr>
            </w:rPrChange>
          </w:rPr>
          <w:t xml:space="preserve">to zoom in on coast, add shellfish aquaculture regions from Sea Grant 2015 report showing $ and % </w:t>
        </w:r>
      </w:ins>
      <w:ins w:id="549" w:author="Laura H Spencer" w:date="2019-09-28T17:13:00Z">
        <w:r w:rsidRPr="00A65908">
          <w:rPr>
            <w:rFonts w:ascii="Times New Roman" w:eastAsia="Times New Roman" w:hAnsi="Times New Roman" w:cs="Times New Roman"/>
            <w:sz w:val="28"/>
            <w:szCs w:val="28"/>
            <w:highlight w:val="yellow"/>
            <w:rPrChange w:id="550" w:author="Laura H Spencer" w:date="2019-09-29T14:01:00Z">
              <w:rPr>
                <w:rFonts w:ascii="Times New Roman" w:eastAsia="Times New Roman" w:hAnsi="Times New Roman" w:cs="Times New Roman"/>
                <w:sz w:val="28"/>
                <w:szCs w:val="28"/>
              </w:rPr>
            </w:rPrChange>
          </w:rPr>
          <w:t>industry by region. Inset will show locations where P. websteri was found.</w:t>
        </w:r>
        <w:r w:rsidRPr="00A65908">
          <w:rPr>
            <w:rFonts w:ascii="Times New Roman" w:eastAsia="Times New Roman" w:hAnsi="Times New Roman" w:cs="Times New Roman"/>
            <w:i/>
            <w:sz w:val="28"/>
            <w:szCs w:val="28"/>
            <w:highlight w:val="yellow"/>
            <w:rPrChange w:id="551" w:author="Laura H Spencer" w:date="2019-09-29T14:01:00Z">
              <w:rPr>
                <w:rFonts w:ascii="Times New Roman" w:eastAsia="Times New Roman" w:hAnsi="Times New Roman" w:cs="Times New Roman"/>
                <w:i/>
                <w:sz w:val="28"/>
                <w:szCs w:val="28"/>
              </w:rPr>
            </w:rPrChange>
          </w:rPr>
          <w:t xml:space="preserve"> (Int</w:t>
        </w:r>
      </w:ins>
      <w:ins w:id="552" w:author="Laura H Spencer" w:date="2019-09-28T17:14:00Z">
        <w:r w:rsidRPr="00A65908">
          <w:rPr>
            <w:rFonts w:ascii="Times New Roman" w:eastAsia="Times New Roman" w:hAnsi="Times New Roman" w:cs="Times New Roman"/>
            <w:i/>
            <w:sz w:val="28"/>
            <w:szCs w:val="28"/>
            <w:highlight w:val="yellow"/>
            <w:rPrChange w:id="553" w:author="Laura H Spencer" w:date="2019-09-29T14:01:00Z">
              <w:rPr>
                <w:rFonts w:ascii="Times New Roman" w:eastAsia="Times New Roman" w:hAnsi="Times New Roman" w:cs="Times New Roman"/>
                <w:i/>
                <w:sz w:val="28"/>
                <w:szCs w:val="28"/>
              </w:rPr>
            </w:rPrChange>
          </w:rPr>
          <w:t>ent</w:t>
        </w:r>
      </w:ins>
      <w:ins w:id="554" w:author="Laura H Spencer" w:date="2019-09-28T17:13:00Z">
        <w:r w:rsidRPr="00A65908">
          <w:rPr>
            <w:rFonts w:ascii="Times New Roman" w:eastAsia="Times New Roman" w:hAnsi="Times New Roman" w:cs="Times New Roman"/>
            <w:i/>
            <w:sz w:val="28"/>
            <w:szCs w:val="28"/>
            <w:highlight w:val="yellow"/>
            <w:rPrChange w:id="555" w:author="Laura H Spencer" w:date="2019-09-29T14:01:00Z">
              <w:rPr>
                <w:rFonts w:ascii="Times New Roman" w:eastAsia="Times New Roman" w:hAnsi="Times New Roman" w:cs="Times New Roman"/>
                <w:i/>
                <w:sz w:val="28"/>
                <w:szCs w:val="28"/>
              </w:rPr>
            </w:rPrChange>
          </w:rPr>
          <w:t xml:space="preserve"> =</w:t>
        </w:r>
      </w:ins>
      <w:ins w:id="556" w:author="Laura H Spencer" w:date="2019-09-28T17:14:00Z">
        <w:r w:rsidRPr="00A65908">
          <w:rPr>
            <w:rFonts w:ascii="Times New Roman" w:eastAsia="Times New Roman" w:hAnsi="Times New Roman" w:cs="Times New Roman"/>
            <w:i/>
            <w:sz w:val="28"/>
            <w:szCs w:val="28"/>
            <w:highlight w:val="yellow"/>
            <w:rPrChange w:id="557" w:author="Laura H Spencer" w:date="2019-09-29T14:01:00Z">
              <w:rPr>
                <w:rFonts w:ascii="Times New Roman" w:eastAsia="Times New Roman" w:hAnsi="Times New Roman" w:cs="Times New Roman"/>
                <w:i/>
                <w:sz w:val="28"/>
                <w:szCs w:val="28"/>
              </w:rPr>
            </w:rPrChange>
          </w:rPr>
          <w:t xml:space="preserve"> Polydora found in importants shellfish region).</w:t>
        </w:r>
      </w:ins>
      <w:commentRangeEnd w:id="542"/>
      <w:ins w:id="558" w:author="Laura H Spencer" w:date="2019-09-29T14:01:00Z">
        <w:r w:rsidR="00A65908">
          <w:rPr>
            <w:rStyle w:val="CommentReference"/>
          </w:rPr>
          <w:commentReference w:id="542"/>
        </w:r>
      </w:ins>
      <w:ins w:id="559" w:author="Laura H Spencer" w:date="2019-09-28T17:14:00Z">
        <w:r w:rsidRPr="00A65908">
          <w:rPr>
            <w:rFonts w:ascii="Times New Roman" w:eastAsia="Times New Roman" w:hAnsi="Times New Roman" w:cs="Times New Roman"/>
            <w:i/>
            <w:sz w:val="28"/>
            <w:szCs w:val="28"/>
          </w:rPr>
          <w:t xml:space="preserve"> </w:t>
        </w:r>
      </w:ins>
      <w:ins w:id="560" w:author="Laura H Spencer" w:date="2019-09-28T17:13:00Z">
        <w:r w:rsidRPr="00A65908">
          <w:rPr>
            <w:rFonts w:ascii="Times New Roman" w:eastAsia="Times New Roman" w:hAnsi="Times New Roman" w:cs="Times New Roman"/>
            <w:i/>
            <w:sz w:val="28"/>
            <w:szCs w:val="28"/>
          </w:rPr>
          <w:t xml:space="preserve"> </w:t>
        </w:r>
      </w:ins>
      <w:ins w:id="561" w:author="Laura H Spencer" w:date="2019-09-28T17:11:00Z">
        <w:r>
          <w:rPr>
            <w:rFonts w:eastAsia="Times New Roman"/>
            <w:b/>
            <w:sz w:val="24"/>
            <w:szCs w:val="24"/>
          </w:rPr>
          <w:br w:type="page"/>
        </w:r>
      </w:ins>
    </w:p>
    <w:p w14:paraId="687BFF9E" w14:textId="3D7957FF" w:rsidR="00235BE6" w:rsidRDefault="008B0DD7" w:rsidP="008B0DD7">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sidRPr="008037F2">
        <w:rPr>
          <w:rFonts w:eastAsia="Times New Roman"/>
          <w:b/>
          <w:sz w:val="24"/>
          <w:szCs w:val="24"/>
          <w:rPrChange w:id="562" w:author="Laura H Spencer" w:date="2019-09-11T13:53:00Z">
            <w:rPr>
              <w:rFonts w:ascii="Times New Roman" w:eastAsia="Times New Roman" w:hAnsi="Times New Roman" w:cs="Times New Roman"/>
              <w:b/>
              <w:sz w:val="24"/>
              <w:szCs w:val="24"/>
            </w:rPr>
          </w:rPrChange>
        </w:rPr>
        <w:lastRenderedPageBreak/>
        <w:t xml:space="preserve">Figure </w:t>
      </w:r>
      <w:r w:rsidR="00A65908">
        <w:rPr>
          <w:rFonts w:eastAsia="Times New Roman"/>
          <w:b/>
          <w:sz w:val="24"/>
          <w:szCs w:val="24"/>
        </w:rPr>
        <w:t>2</w:t>
      </w:r>
      <w:r w:rsidRPr="008037F2">
        <w:rPr>
          <w:rFonts w:eastAsia="Times New Roman"/>
          <w:b/>
          <w:sz w:val="24"/>
          <w:szCs w:val="24"/>
          <w:rPrChange w:id="563" w:author="Laura H Spencer" w:date="2019-09-11T13:53:00Z">
            <w:rPr>
              <w:rFonts w:ascii="Times New Roman" w:eastAsia="Times New Roman" w:hAnsi="Times New Roman" w:cs="Times New Roman"/>
              <w:b/>
              <w:sz w:val="24"/>
              <w:szCs w:val="24"/>
            </w:rPr>
          </w:rPrChange>
        </w:rPr>
        <w:t xml:space="preserve">. </w:t>
      </w:r>
      <w:r w:rsidRPr="008037F2">
        <w:rPr>
          <w:rFonts w:eastAsia="Times New Roman"/>
          <w:sz w:val="24"/>
          <w:szCs w:val="24"/>
          <w:rPrChange w:id="564" w:author="Laura H Spencer" w:date="2019-09-11T13:53:00Z">
            <w:rPr>
              <w:rFonts w:ascii="Times New Roman" w:eastAsia="Times New Roman" w:hAnsi="Times New Roman" w:cs="Times New Roman"/>
              <w:sz w:val="24"/>
              <w:szCs w:val="24"/>
            </w:rPr>
          </w:rPrChange>
        </w:rPr>
        <w:t xml:space="preserve">A. </w:t>
      </w:r>
      <w:r w:rsidRPr="008037F2">
        <w:rPr>
          <w:rFonts w:eastAsia="Times New Roman"/>
          <w:i/>
          <w:sz w:val="24"/>
          <w:szCs w:val="24"/>
          <w:rPrChange w:id="565" w:author="Laura H Spencer" w:date="2019-09-11T13:53:00Z">
            <w:rPr>
              <w:rFonts w:ascii="Times New Roman" w:eastAsia="Times New Roman" w:hAnsi="Times New Roman" w:cs="Times New Roman"/>
              <w:i/>
              <w:sz w:val="24"/>
              <w:szCs w:val="24"/>
            </w:rPr>
          </w:rPrChange>
        </w:rPr>
        <w:t>Crassostrea gigas</w:t>
      </w:r>
      <w:r w:rsidRPr="008037F2">
        <w:rPr>
          <w:rFonts w:eastAsia="Times New Roman"/>
          <w:sz w:val="24"/>
          <w:szCs w:val="24"/>
          <w:rPrChange w:id="566" w:author="Laura H Spencer" w:date="2019-09-11T13:53:00Z">
            <w:rPr>
              <w:rFonts w:ascii="Times New Roman" w:eastAsia="Times New Roman" w:hAnsi="Times New Roman" w:cs="Times New Roman"/>
              <w:sz w:val="24"/>
              <w:szCs w:val="24"/>
            </w:rPr>
          </w:rPrChange>
        </w:rPr>
        <w:t xml:space="preserve"> valve with three active </w:t>
      </w:r>
      <w:r w:rsidRPr="008037F2">
        <w:rPr>
          <w:rFonts w:eastAsia="Times New Roman"/>
          <w:i/>
          <w:sz w:val="24"/>
          <w:szCs w:val="24"/>
          <w:rPrChange w:id="567" w:author="Laura H Spencer" w:date="2019-09-11T13:53:00Z">
            <w:rPr>
              <w:rFonts w:ascii="Times New Roman" w:eastAsia="Times New Roman" w:hAnsi="Times New Roman" w:cs="Times New Roman"/>
              <w:i/>
              <w:sz w:val="24"/>
              <w:szCs w:val="24"/>
            </w:rPr>
          </w:rPrChange>
        </w:rPr>
        <w:t>Polydora</w:t>
      </w:r>
      <w:r w:rsidRPr="008037F2">
        <w:rPr>
          <w:rFonts w:eastAsia="Times New Roman"/>
          <w:sz w:val="24"/>
          <w:szCs w:val="24"/>
          <w:rPrChange w:id="568" w:author="Laura H Spencer" w:date="2019-09-11T13:53:00Z">
            <w:rPr>
              <w:rFonts w:ascii="Times New Roman" w:eastAsia="Times New Roman" w:hAnsi="Times New Roman" w:cs="Times New Roman"/>
              <w:sz w:val="24"/>
              <w:szCs w:val="24"/>
            </w:rPr>
          </w:rPrChange>
        </w:rPr>
        <w:t xml:space="preserve"> burrows (red arrows indicate entry points) and B. </w:t>
      </w:r>
      <w:r w:rsidRPr="008037F2">
        <w:rPr>
          <w:rFonts w:eastAsia="Times New Roman"/>
          <w:i/>
          <w:sz w:val="24"/>
          <w:szCs w:val="24"/>
          <w:rPrChange w:id="569" w:author="Laura H Spencer" w:date="2019-09-11T13:53:00Z">
            <w:rPr>
              <w:rFonts w:ascii="Times New Roman" w:eastAsia="Times New Roman" w:hAnsi="Times New Roman" w:cs="Times New Roman"/>
              <w:i/>
              <w:sz w:val="24"/>
              <w:szCs w:val="24"/>
            </w:rPr>
          </w:rPrChange>
        </w:rPr>
        <w:t xml:space="preserve">Crassostrea virginica </w:t>
      </w:r>
      <w:r w:rsidRPr="008037F2">
        <w:rPr>
          <w:rFonts w:eastAsia="Times New Roman"/>
          <w:sz w:val="24"/>
          <w:szCs w:val="24"/>
          <w:rPrChange w:id="570" w:author="Laura H Spencer" w:date="2019-09-11T13:53:00Z">
            <w:rPr>
              <w:rFonts w:ascii="Times New Roman" w:eastAsia="Times New Roman" w:hAnsi="Times New Roman" w:cs="Times New Roman"/>
              <w:sz w:val="24"/>
              <w:szCs w:val="24"/>
            </w:rPr>
          </w:rPrChange>
        </w:rPr>
        <w:t>valve with many burrows. Both were sampled from Puget Sound, WA in 2017 (</w:t>
      </w:r>
      <w:r w:rsidR="00970C6C" w:rsidRPr="008037F2">
        <w:rPr>
          <w:rFonts w:eastAsia="Times New Roman"/>
          <w:sz w:val="24"/>
          <w:szCs w:val="24"/>
          <w:rPrChange w:id="571" w:author="Laura H Spencer" w:date="2019-09-11T13:53:00Z">
            <w:rPr>
              <w:rFonts w:ascii="Times New Roman" w:eastAsia="Times New Roman" w:hAnsi="Times New Roman" w:cs="Times New Roman"/>
              <w:sz w:val="24"/>
              <w:szCs w:val="24"/>
            </w:rPr>
          </w:rPrChange>
        </w:rPr>
        <w:t>Martinelli</w:t>
      </w:r>
      <w:r w:rsidRPr="008037F2">
        <w:rPr>
          <w:rFonts w:eastAsia="Times New Roman"/>
          <w:sz w:val="24"/>
          <w:szCs w:val="24"/>
          <w:rPrChange w:id="572" w:author="Laura H Spencer" w:date="2019-09-11T13:53:00Z">
            <w:rPr>
              <w:rFonts w:ascii="Times New Roman" w:eastAsia="Times New Roman" w:hAnsi="Times New Roman" w:cs="Times New Roman"/>
              <w:sz w:val="24"/>
              <w:szCs w:val="24"/>
            </w:rPr>
          </w:rPrChange>
        </w:rPr>
        <w:t xml:space="preserve"> et al. in review). Images courtesy of Heather Lopes and Julieta Martinelli</w:t>
      </w:r>
      <w:r>
        <w:rPr>
          <w:rFonts w:ascii="Times New Roman" w:eastAsia="Times New Roman" w:hAnsi="Times New Roman" w:cs="Times New Roman"/>
          <w:sz w:val="24"/>
          <w:szCs w:val="24"/>
        </w:rPr>
        <w:t xml:space="preserve">. </w:t>
      </w:r>
      <w:r>
        <w:rPr>
          <w:noProof/>
        </w:rPr>
        <w:drawing>
          <wp:anchor distT="114300" distB="114300" distL="114300" distR="114300" simplePos="0" relativeHeight="251658240" behindDoc="0" locked="0" layoutInCell="1" hidden="0" allowOverlap="1" wp14:anchorId="60227A17" wp14:editId="25B2BFB0">
            <wp:simplePos x="0" y="0"/>
            <wp:positionH relativeFrom="column">
              <wp:posOffset>42254</wp:posOffset>
            </wp:positionH>
            <wp:positionV relativeFrom="paragraph">
              <wp:posOffset>133350</wp:posOffset>
            </wp:positionV>
            <wp:extent cx="5901348" cy="4291013"/>
            <wp:effectExtent l="0" t="0" r="0" b="0"/>
            <wp:wrapSquare wrapText="bothSides" distT="114300" distB="114300" distL="114300" distR="1143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3"/>
                    <a:srcRect/>
                    <a:stretch>
                      <a:fillRect/>
                    </a:stretch>
                  </pic:blipFill>
                  <pic:spPr>
                    <a:xfrm>
                      <a:off x="0" y="0"/>
                      <a:ext cx="5901348" cy="4291013"/>
                    </a:xfrm>
                    <a:prstGeom prst="rect">
                      <a:avLst/>
                    </a:prstGeom>
                    <a:ln/>
                  </pic:spPr>
                </pic:pic>
              </a:graphicData>
            </a:graphic>
          </wp:anchor>
        </w:drawing>
      </w:r>
    </w:p>
    <w:p w14:paraId="780A3387" w14:textId="77777777" w:rsidR="008B0DD7" w:rsidRDefault="008B0DD7" w:rsidP="008B0DD7">
      <w:pPr>
        <w:widowControl w:val="0"/>
        <w:suppressLineNumbers/>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59264" behindDoc="0" locked="0" layoutInCell="1" allowOverlap="1" wp14:anchorId="55709C07" wp14:editId="5C1E9142">
            <wp:simplePos x="0" y="0"/>
            <wp:positionH relativeFrom="column">
              <wp:posOffset>0</wp:posOffset>
            </wp:positionH>
            <wp:positionV relativeFrom="paragraph">
              <wp:posOffset>0</wp:posOffset>
            </wp:positionV>
            <wp:extent cx="3100388" cy="2777085"/>
            <wp:effectExtent l="0" t="0" r="0" b="4445"/>
            <wp:wrapTopAndBottom/>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34" cstate="print">
                      <a:extLst>
                        <a:ext uri="{28A0092B-C50C-407E-A947-70E740481C1C}">
                          <a14:useLocalDpi xmlns:a14="http://schemas.microsoft.com/office/drawing/2010/main" val="0"/>
                        </a:ext>
                      </a:extLst>
                    </a:blip>
                    <a:srcRect l="4705" r="11528"/>
                    <a:stretch>
                      <a:fillRect/>
                    </a:stretch>
                  </pic:blipFill>
                  <pic:spPr>
                    <a:xfrm>
                      <a:off x="0" y="0"/>
                      <a:ext cx="3100388" cy="2777085"/>
                    </a:xfrm>
                    <a:prstGeom prst="rect">
                      <a:avLst/>
                    </a:prstGeom>
                    <a:ln/>
                  </pic:spPr>
                </pic:pic>
              </a:graphicData>
            </a:graphic>
            <wp14:sizeRelH relativeFrom="page">
              <wp14:pctWidth>0</wp14:pctWidth>
            </wp14:sizeRelH>
            <wp14:sizeRelV relativeFrom="page">
              <wp14:pctHeight>0</wp14:pctHeight>
            </wp14:sizeRelV>
          </wp:anchor>
        </w:drawing>
      </w:r>
    </w:p>
    <w:p w14:paraId="3A67A7CC" w14:textId="673D604D" w:rsidR="00235BE6" w:rsidRPr="00A65908" w:rsidRDefault="008B0DD7" w:rsidP="008B0DD7">
      <w:pPr>
        <w:widowControl w:val="0"/>
        <w:pBdr>
          <w:top w:val="nil"/>
          <w:left w:val="nil"/>
          <w:bottom w:val="nil"/>
          <w:right w:val="nil"/>
          <w:between w:val="nil"/>
        </w:pBdr>
        <w:spacing w:line="480" w:lineRule="auto"/>
        <w:rPr>
          <w:rFonts w:eastAsia="Times New Roman"/>
          <w:sz w:val="24"/>
          <w:szCs w:val="24"/>
        </w:rPr>
      </w:pPr>
      <w:commentRangeStart w:id="573"/>
      <w:r w:rsidRPr="00A65908">
        <w:rPr>
          <w:rFonts w:eastAsia="Times New Roman"/>
          <w:b/>
          <w:sz w:val="24"/>
          <w:szCs w:val="24"/>
        </w:rPr>
        <w:t xml:space="preserve">Figure </w:t>
      </w:r>
      <w:r w:rsidR="00A65908">
        <w:rPr>
          <w:rFonts w:eastAsia="Times New Roman"/>
          <w:b/>
          <w:sz w:val="24"/>
          <w:szCs w:val="24"/>
        </w:rPr>
        <w:t>3</w:t>
      </w:r>
      <w:r w:rsidRPr="00A65908">
        <w:rPr>
          <w:rFonts w:eastAsia="Times New Roman"/>
          <w:sz w:val="24"/>
          <w:szCs w:val="24"/>
        </w:rPr>
        <w:t xml:space="preserve">. </w:t>
      </w:r>
      <w:commentRangeEnd w:id="573"/>
      <w:r w:rsidR="00A65908">
        <w:rPr>
          <w:rStyle w:val="CommentReference"/>
        </w:rPr>
        <w:commentReference w:id="573"/>
      </w:r>
      <w:r w:rsidRPr="00A65908">
        <w:rPr>
          <w:rFonts w:eastAsia="Times New Roman"/>
          <w:i/>
          <w:sz w:val="24"/>
          <w:szCs w:val="24"/>
        </w:rPr>
        <w:t xml:space="preserve">Polydora websteri </w:t>
      </w:r>
      <w:r w:rsidRPr="00A65908">
        <w:rPr>
          <w:rFonts w:eastAsia="Times New Roman"/>
          <w:sz w:val="24"/>
          <w:szCs w:val="24"/>
        </w:rPr>
        <w:t xml:space="preserve">found in </w:t>
      </w:r>
      <w:r w:rsidRPr="00A65908">
        <w:rPr>
          <w:rFonts w:eastAsia="Times New Roman"/>
          <w:i/>
          <w:sz w:val="24"/>
          <w:szCs w:val="24"/>
        </w:rPr>
        <w:t>Crassostrea gigas</w:t>
      </w:r>
      <w:r w:rsidRPr="00A65908">
        <w:rPr>
          <w:rFonts w:eastAsia="Times New Roman"/>
          <w:sz w:val="24"/>
          <w:szCs w:val="24"/>
        </w:rPr>
        <w:t xml:space="preserve"> valve in Puget Sound, WA in 2017 (</w:t>
      </w:r>
      <w:r w:rsidR="00970C6C" w:rsidRPr="00A65908">
        <w:rPr>
          <w:rFonts w:eastAsia="Times New Roman"/>
          <w:sz w:val="24"/>
          <w:szCs w:val="24"/>
        </w:rPr>
        <w:t>Martinelli</w:t>
      </w:r>
      <w:r w:rsidRPr="00A65908">
        <w:rPr>
          <w:rFonts w:eastAsia="Times New Roman"/>
          <w:sz w:val="24"/>
          <w:szCs w:val="24"/>
        </w:rPr>
        <w:t xml:space="preserve"> et al. in review). Image courtesy of Heather Lopes and Julieta Martinelli. </w:t>
      </w:r>
    </w:p>
    <w:p w14:paraId="359D0A5D" w14:textId="77777777" w:rsidR="00A00B6F" w:rsidRDefault="00A00B6F" w:rsidP="00A00B6F">
      <w:pPr>
        <w:spacing w:line="480" w:lineRule="auto"/>
        <w:rPr>
          <w:color w:val="000000"/>
        </w:rPr>
      </w:pPr>
      <w:r>
        <w:rPr>
          <w:noProof/>
        </w:rPr>
        <w:lastRenderedPageBreak/>
        <w:drawing>
          <wp:inline distT="0" distB="0" distL="0" distR="0" wp14:anchorId="1BB76D37" wp14:editId="66E5A175">
            <wp:extent cx="4311276" cy="6410528"/>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8S_19.June.2019.jp2"/>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4364689" cy="6489949"/>
                    </a:xfrm>
                    <a:prstGeom prst="rect">
                      <a:avLst/>
                    </a:prstGeom>
                  </pic:spPr>
                </pic:pic>
              </a:graphicData>
            </a:graphic>
          </wp:inline>
        </w:drawing>
      </w:r>
    </w:p>
    <w:commentRangeStart w:id="574" w:displacedByCustomXml="next"/>
    <w:sdt>
      <w:sdtPr>
        <w:rPr>
          <w:rFonts w:ascii="Times New Roman" w:hAnsi="Times New Roman" w:cs="Times New Roman"/>
        </w:rPr>
        <w:tag w:val="goog_rdk_597"/>
        <w:id w:val="-797841218"/>
      </w:sdtPr>
      <w:sdtEndPr>
        <w:rPr>
          <w:rFonts w:ascii="Arial" w:hAnsi="Arial" w:cs="Arial"/>
          <w:sz w:val="24"/>
          <w:szCs w:val="24"/>
        </w:rPr>
      </w:sdtEndPr>
      <w:sdtContent>
        <w:p w14:paraId="64A34FAD" w14:textId="7BF61691" w:rsidR="00A00B6F" w:rsidRPr="00A65908" w:rsidRDefault="00A00B6F" w:rsidP="00A00B6F">
          <w:pPr>
            <w:pBdr>
              <w:top w:val="nil"/>
              <w:left w:val="nil"/>
              <w:bottom w:val="nil"/>
              <w:right w:val="nil"/>
              <w:between w:val="nil"/>
            </w:pBdr>
            <w:spacing w:line="480" w:lineRule="auto"/>
            <w:rPr>
              <w:sz w:val="24"/>
              <w:szCs w:val="24"/>
            </w:rPr>
          </w:pPr>
          <w:r w:rsidRPr="00A65908">
            <w:rPr>
              <w:b/>
              <w:sz w:val="24"/>
              <w:szCs w:val="24"/>
            </w:rPr>
            <w:t xml:space="preserve">Figure </w:t>
          </w:r>
          <w:r w:rsidR="00A65908">
            <w:rPr>
              <w:b/>
              <w:sz w:val="24"/>
              <w:szCs w:val="24"/>
            </w:rPr>
            <w:t>4</w:t>
          </w:r>
          <w:r w:rsidR="00A65908">
            <w:rPr>
              <w:color w:val="000000"/>
              <w:sz w:val="24"/>
              <w:szCs w:val="24"/>
            </w:rPr>
            <w:t xml:space="preserve">: </w:t>
          </w:r>
          <w:r w:rsidRPr="00A65908">
            <w:rPr>
              <w:color w:val="000000"/>
              <w:sz w:val="24"/>
              <w:szCs w:val="24"/>
            </w:rPr>
            <w:t xml:space="preserve">Maximum likelihood phylogeny based on Kimura 2-parameter distances using trimmed 18S1 rRNA sequences (1000 replicates). </w:t>
          </w:r>
          <w:r w:rsidRPr="00A65908">
            <w:rPr>
              <w:i/>
              <w:color w:val="000000"/>
              <w:sz w:val="24"/>
              <w:szCs w:val="24"/>
            </w:rPr>
            <w:t>Pseudopolydora dayii</w:t>
          </w:r>
          <w:r w:rsidRPr="00A65908">
            <w:rPr>
              <w:color w:val="000000"/>
              <w:sz w:val="24"/>
              <w:szCs w:val="24"/>
            </w:rPr>
            <w:t xml:space="preserve"> (KY677907) was used as an outgroup. Entries accompanied with accession number were acquired from GenBank, indiv</w:t>
          </w:r>
          <w:r w:rsidRPr="00A65908">
            <w:rPr>
              <w:sz w:val="24"/>
              <w:szCs w:val="24"/>
            </w:rPr>
            <w:t xml:space="preserve">iduals labeled with OAK and TOT were collected in Oakland Bay and Totten Inlet, respectively. </w:t>
          </w:r>
          <w:r w:rsidRPr="00A65908">
            <w:rPr>
              <w:i/>
              <w:sz w:val="24"/>
              <w:szCs w:val="24"/>
            </w:rPr>
            <w:t xml:space="preserve">Reproduced from Martinelli et al. In review. </w:t>
          </w:r>
          <w:commentRangeEnd w:id="574"/>
          <w:r w:rsidR="00A65908">
            <w:rPr>
              <w:rStyle w:val="CommentReference"/>
            </w:rPr>
            <w:commentReference w:id="574"/>
          </w:r>
        </w:p>
      </w:sdtContent>
    </w:sdt>
    <w:p w14:paraId="68347B09" w14:textId="77777777" w:rsidR="00A00B6F" w:rsidRDefault="00A00B6F" w:rsidP="00A00B6F">
      <w:pPr>
        <w:spacing w:line="480" w:lineRule="auto"/>
      </w:pPr>
      <w:r>
        <w:rPr>
          <w:noProof/>
        </w:rPr>
        <w:lastRenderedPageBreak/>
        <w:drawing>
          <wp:inline distT="0" distB="0" distL="0" distR="0" wp14:anchorId="126FF47A" wp14:editId="6C02A02B">
            <wp:extent cx="4811088" cy="6789906"/>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I_19.June.2019.jp2"/>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4826530" cy="6811700"/>
                    </a:xfrm>
                    <a:prstGeom prst="rect">
                      <a:avLst/>
                    </a:prstGeom>
                  </pic:spPr>
                </pic:pic>
              </a:graphicData>
            </a:graphic>
          </wp:inline>
        </w:drawing>
      </w:r>
    </w:p>
    <w:p w14:paraId="4060E448" w14:textId="313DA6C2" w:rsidR="00A00B6F" w:rsidRPr="00A65908" w:rsidRDefault="00A00B6F" w:rsidP="00A00B6F">
      <w:pPr>
        <w:spacing w:line="480" w:lineRule="auto"/>
        <w:rPr>
          <w:sz w:val="24"/>
          <w:szCs w:val="24"/>
        </w:rPr>
      </w:pPr>
      <w:commentRangeStart w:id="575"/>
      <w:r w:rsidRPr="00A65908">
        <w:rPr>
          <w:b/>
          <w:color w:val="000000"/>
          <w:sz w:val="24"/>
          <w:szCs w:val="24"/>
        </w:rPr>
        <w:t>Fig.</w:t>
      </w:r>
      <w:commentRangeEnd w:id="575"/>
      <w:r w:rsidR="00A65908">
        <w:rPr>
          <w:rStyle w:val="CommentReference"/>
        </w:rPr>
        <w:commentReference w:id="575"/>
      </w:r>
      <w:r w:rsidRPr="00A65908">
        <w:rPr>
          <w:b/>
          <w:color w:val="000000"/>
          <w:sz w:val="24"/>
          <w:szCs w:val="24"/>
        </w:rPr>
        <w:t xml:space="preserve"> </w:t>
      </w:r>
      <w:r w:rsidR="00A65908">
        <w:rPr>
          <w:b/>
          <w:color w:val="000000"/>
          <w:sz w:val="24"/>
          <w:szCs w:val="24"/>
        </w:rPr>
        <w:t>5</w:t>
      </w:r>
      <w:r w:rsidRPr="00A65908">
        <w:rPr>
          <w:i/>
          <w:color w:val="000000"/>
          <w:sz w:val="24"/>
          <w:szCs w:val="24"/>
        </w:rPr>
        <w:t>.</w:t>
      </w:r>
      <w:r w:rsidRPr="00A65908">
        <w:rPr>
          <w:color w:val="000000"/>
          <w:sz w:val="24"/>
          <w:szCs w:val="24"/>
        </w:rPr>
        <w:t xml:space="preserve"> Maximum likelihood phylogeny based on Kimura 2-parameter method using trimmed mtCOI sequences (1000 replicates). </w:t>
      </w:r>
      <w:r w:rsidRPr="00A65908">
        <w:rPr>
          <w:i/>
          <w:color w:val="000000"/>
          <w:sz w:val="24"/>
          <w:szCs w:val="24"/>
        </w:rPr>
        <w:t>Pseudopolydora dayii</w:t>
      </w:r>
      <w:r w:rsidRPr="00A65908">
        <w:rPr>
          <w:color w:val="000000"/>
          <w:sz w:val="24"/>
          <w:szCs w:val="24"/>
        </w:rPr>
        <w:t xml:space="preserve"> (KY677868) was used as an outgroup. Entries accompanied with accession number were acquired from </w:t>
      </w:r>
      <w:r w:rsidRPr="00A65908">
        <w:rPr>
          <w:color w:val="000000"/>
          <w:sz w:val="24"/>
          <w:szCs w:val="24"/>
        </w:rPr>
        <w:lastRenderedPageBreak/>
        <w:t xml:space="preserve">GenBank, </w:t>
      </w:r>
      <w:r w:rsidRPr="00A65908">
        <w:rPr>
          <w:sz w:val="24"/>
          <w:szCs w:val="24"/>
        </w:rPr>
        <w:t>individuals labeled with OAK and TOT were collected in Oakland Bay and Totten Inlet, respectively</w:t>
      </w:r>
      <w:r w:rsidRPr="00A65908">
        <w:rPr>
          <w:color w:val="000000"/>
          <w:sz w:val="24"/>
          <w:szCs w:val="24"/>
        </w:rPr>
        <w:t>.</w:t>
      </w:r>
      <w:r w:rsidR="00A65908">
        <w:rPr>
          <w:color w:val="000000"/>
          <w:sz w:val="24"/>
          <w:szCs w:val="24"/>
        </w:rPr>
        <w:t xml:space="preserve"> </w:t>
      </w:r>
      <w:r w:rsidR="00A65908" w:rsidRPr="00A65908">
        <w:rPr>
          <w:i/>
          <w:sz w:val="24"/>
          <w:szCs w:val="24"/>
        </w:rPr>
        <w:t>Reproduced from Martinelli et al. In review</w:t>
      </w:r>
    </w:p>
    <w:sectPr w:rsidR="00A00B6F" w:rsidRPr="00A65908" w:rsidSect="008B0DD7">
      <w:headerReference w:type="even" r:id="rId237"/>
      <w:headerReference w:type="default" r:id="rId238"/>
      <w:footerReference w:type="even" r:id="rId239"/>
      <w:footerReference w:type="default" r:id="rId240"/>
      <w:headerReference w:type="first" r:id="rId241"/>
      <w:footerReference w:type="first" r:id="rId242"/>
      <w:pgSz w:w="12240" w:h="15840"/>
      <w:pgMar w:top="1440" w:right="1440" w:bottom="1440" w:left="1440" w:header="36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0" w:author="Laura H Spencer" w:date="2019-09-29T14:25:00Z" w:initials="LHS">
    <w:p w14:paraId="261CD09E" w14:textId="6DC3800F" w:rsidR="00E1619F" w:rsidRDefault="00E1619F">
      <w:pPr>
        <w:pStyle w:val="CommentText"/>
      </w:pPr>
      <w:r>
        <w:rPr>
          <w:rStyle w:val="CommentReference"/>
        </w:rPr>
        <w:annotationRef/>
      </w:r>
      <w:r>
        <w:t xml:space="preserve">Reviewers said that I needed to decide what this is paper is.  This is what I think  it is! </w:t>
      </w:r>
    </w:p>
  </w:comment>
  <w:comment w:id="163" w:author="Laura H Spencer" w:date="2019-09-28T22:24:00Z" w:initials="LHS">
    <w:p w14:paraId="1B89C6DF" w14:textId="35247254" w:rsidR="005E7B61" w:rsidRDefault="005E7B61" w:rsidP="00055D5F">
      <w:pPr>
        <w:pStyle w:val="CommentText"/>
      </w:pPr>
      <w:r>
        <w:rPr>
          <w:rStyle w:val="CommentReference"/>
        </w:rPr>
        <w:annotationRef/>
      </w:r>
      <w:r>
        <w:t xml:space="preserve">When did Teri (or someome else) first notice the blisters? I presume before 2017?  </w:t>
      </w:r>
    </w:p>
  </w:comment>
  <w:comment w:id="183" w:author="Laura H Spencer" w:date="2019-09-29T15:00:00Z" w:initials="LHS">
    <w:p w14:paraId="1C9E7FA0" w14:textId="6ECC7E35" w:rsidR="008B57D2" w:rsidRDefault="008B57D2">
      <w:pPr>
        <w:pStyle w:val="CommentText"/>
      </w:pPr>
      <w:r>
        <w:rPr>
          <w:rStyle w:val="CommentReference"/>
        </w:rPr>
        <w:annotationRef/>
      </w:r>
      <w:r>
        <w:t xml:space="preserve">Help me with this concluding sentence please!  Hit a wall :/ </w:t>
      </w:r>
      <w:r w:rsidR="00025E95">
        <w:t xml:space="preserve"> Not sold on the “felt nationally” part. </w:t>
      </w:r>
    </w:p>
  </w:comment>
  <w:comment w:id="282" w:author="Laura H Spencer" w:date="2019-09-29T12:08:00Z" w:initials="LHS">
    <w:p w14:paraId="2C6AAB49" w14:textId="5D6D1FBA" w:rsidR="005E7B61" w:rsidRDefault="005E7B61" w:rsidP="00945D12">
      <w:pPr>
        <w:spacing w:line="240" w:lineRule="auto"/>
        <w:rPr>
          <w:rFonts w:eastAsia="Times New Roman"/>
          <w:color w:val="222222"/>
          <w:sz w:val="24"/>
          <w:szCs w:val="24"/>
          <w:shd w:val="clear" w:color="auto" w:fill="FFFFFF"/>
          <w:lang w:val="en-US"/>
        </w:rPr>
      </w:pPr>
      <w:r>
        <w:rPr>
          <w:rStyle w:val="CommentReference"/>
        </w:rPr>
        <w:annotationRef/>
      </w:r>
      <w:r>
        <w:rPr>
          <w:rFonts w:eastAsia="Times New Roman"/>
          <w:color w:val="222222"/>
          <w:sz w:val="24"/>
          <w:szCs w:val="24"/>
          <w:shd w:val="clear" w:color="auto" w:fill="FFFFFF"/>
          <w:lang w:val="en-US"/>
        </w:rPr>
        <w:t xml:space="preserve">Revised based on reviewer comment: </w:t>
      </w:r>
    </w:p>
    <w:p w14:paraId="2012757C" w14:textId="77777777" w:rsidR="005E7B61" w:rsidRDefault="005E7B61" w:rsidP="00945D12">
      <w:pPr>
        <w:pStyle w:val="ListParagraph"/>
        <w:spacing w:line="240" w:lineRule="auto"/>
        <w:ind w:left="0"/>
        <w:rPr>
          <w:rFonts w:eastAsia="Times New Roman"/>
          <w:color w:val="222222"/>
          <w:sz w:val="24"/>
          <w:szCs w:val="24"/>
          <w:shd w:val="clear" w:color="auto" w:fill="FFFFFF"/>
          <w:lang w:val="en-US"/>
        </w:rPr>
      </w:pPr>
    </w:p>
    <w:p w14:paraId="517DCB80" w14:textId="50C13B72" w:rsidR="005E7B61" w:rsidRPr="00945D12" w:rsidRDefault="005E7B61" w:rsidP="00945D12">
      <w:pPr>
        <w:pStyle w:val="ListParagraph"/>
        <w:spacing w:line="240" w:lineRule="auto"/>
        <w:ind w:left="0"/>
        <w:rPr>
          <w:rFonts w:ascii="Times New Roman" w:eastAsia="Times New Roman" w:hAnsi="Times New Roman" w:cs="Times New Roman"/>
          <w:sz w:val="24"/>
          <w:szCs w:val="24"/>
          <w:lang w:val="en-US"/>
        </w:rPr>
      </w:pPr>
      <w:r>
        <w:rPr>
          <w:rFonts w:eastAsia="Times New Roman"/>
          <w:color w:val="222222"/>
          <w:sz w:val="24"/>
          <w:szCs w:val="24"/>
          <w:shd w:val="clear" w:color="auto" w:fill="FFFFFF"/>
          <w:lang w:val="en-US"/>
        </w:rPr>
        <w:t>T</w:t>
      </w:r>
      <w:r w:rsidRPr="00DE28CF">
        <w:rPr>
          <w:rFonts w:eastAsia="Times New Roman"/>
          <w:color w:val="222222"/>
          <w:sz w:val="24"/>
          <w:szCs w:val="24"/>
          <w:shd w:val="clear" w:color="auto" w:fill="FFFFFF"/>
          <w:lang w:val="en-US"/>
        </w:rPr>
        <w:t>he cited WA regulations and they seem to prohibit the transfer of pests for both within state and interstate transfers.  Contrary to what is stated in the ms???  Maybe in practice that doesn't actually include polydora, but it seems that the language is there to easily add polydora to requested health certification scope.  This section may need to be tightened.  </w:t>
      </w:r>
    </w:p>
  </w:comment>
  <w:comment w:id="376" w:author="Laura H Spencer" w:date="2019-09-29T13:40:00Z" w:initials="LHS">
    <w:p w14:paraId="375D7CD1" w14:textId="77777777" w:rsidR="005E7B61" w:rsidRDefault="005E7B61" w:rsidP="00416336">
      <w:pPr>
        <w:pStyle w:val="CommentText"/>
      </w:pPr>
      <w:r>
        <w:rPr>
          <w:rStyle w:val="CommentReference"/>
        </w:rPr>
        <w:annotationRef/>
      </w:r>
      <w:r>
        <w:t xml:space="preserve">Chelsea  or Julieta – do you have any go-to papers that we can provide for people wanting to know more about marine invasive species control and eradication?  We don’t go deep into the history of what does and does not work, so providing a few references here could be helpful. </w:t>
      </w:r>
    </w:p>
  </w:comment>
  <w:comment w:id="427" w:author="Laura H Spencer" w:date="2019-09-29T14:30:00Z" w:initials="LHS">
    <w:p w14:paraId="7C1A2BD4" w14:textId="458F3699" w:rsidR="00700427" w:rsidRDefault="00700427">
      <w:pPr>
        <w:pStyle w:val="CommentText"/>
      </w:pPr>
      <w:r>
        <w:rPr>
          <w:rStyle w:val="CommentReference"/>
        </w:rPr>
        <w:annotationRef/>
      </w:r>
      <w:r>
        <w:t xml:space="preserve">References are not yet checked for correct formatting &amp; full details. Will do. </w:t>
      </w:r>
    </w:p>
  </w:comment>
  <w:comment w:id="438" w:author="Laura H Spencer" w:date="2019-09-11T13:43:00Z" w:initials="LHS">
    <w:p w14:paraId="56B055BC" w14:textId="77777777" w:rsidR="005E7B61" w:rsidRDefault="005E7B61">
      <w:pPr>
        <w:pStyle w:val="CommentText"/>
      </w:pPr>
      <w:r>
        <w:rPr>
          <w:rStyle w:val="CommentReference"/>
        </w:rPr>
        <w:annotationRef/>
      </w:r>
      <w:r>
        <w:rPr>
          <w:noProof/>
        </w:rPr>
        <w:t>Not complete?</w:t>
      </w:r>
    </w:p>
  </w:comment>
  <w:comment w:id="520" w:author="Laura H Spencer" w:date="2019-09-11T13:41:00Z" w:initials="LHS">
    <w:p w14:paraId="45D5E989" w14:textId="77777777" w:rsidR="005E7B61" w:rsidRDefault="005E7B61">
      <w:pPr>
        <w:pStyle w:val="CommentText"/>
        <w:rPr>
          <w:noProof/>
        </w:rPr>
      </w:pPr>
      <w:r>
        <w:rPr>
          <w:rStyle w:val="CommentReference"/>
        </w:rPr>
        <w:annotationRef/>
      </w:r>
      <w:r>
        <w:rPr>
          <w:noProof/>
        </w:rPr>
        <w:t xml:space="preserve">From Sandy: </w:t>
      </w:r>
    </w:p>
    <w:p w14:paraId="5771FD94" w14:textId="459C5C48" w:rsidR="005E7B61" w:rsidRDefault="005E7B61" w:rsidP="008037F2">
      <w:pPr>
        <w:shd w:val="clear" w:color="auto" w:fill="FFFFFF"/>
        <w:spacing w:line="240" w:lineRule="auto"/>
        <w:rPr>
          <w:rFonts w:eastAsia="Times New Roman"/>
          <w:noProof/>
          <w:color w:val="222222"/>
          <w:sz w:val="24"/>
          <w:szCs w:val="24"/>
          <w:lang w:val="en-US"/>
        </w:rPr>
      </w:pPr>
    </w:p>
    <w:p w14:paraId="7803BCBF" w14:textId="77777777" w:rsidR="005E7B61" w:rsidRPr="005C0B72" w:rsidRDefault="005E7B61" w:rsidP="005C0B72">
      <w:pPr>
        <w:rPr>
          <w:rFonts w:ascii="Times New Roman" w:eastAsia="Times New Roman" w:hAnsi="Times New Roman" w:cs="Times New Roman"/>
          <w:b/>
          <w:sz w:val="24"/>
          <w:szCs w:val="24"/>
          <w:lang w:val="en-US"/>
        </w:rPr>
      </w:pPr>
      <w:r w:rsidRPr="005C0B72">
        <w:rPr>
          <w:rFonts w:ascii="Helvetica" w:eastAsia="Times New Roman" w:hAnsi="Helvetica" w:cs="Times New Roman"/>
          <w:b/>
          <w:color w:val="202124"/>
          <w:sz w:val="33"/>
          <w:szCs w:val="33"/>
          <w:shd w:val="clear" w:color="auto" w:fill="FFFFFF"/>
          <w:lang w:val="en-US"/>
        </w:rPr>
        <w:t xml:space="preserve">i just pulled the paper by Simon and Sato-Okoshi </w:t>
      </w:r>
      <w:r w:rsidRPr="005C0B72">
        <w:rPr>
          <w:rFonts w:eastAsia="Times New Roman"/>
          <w:b/>
          <w:color w:val="222222"/>
          <w:sz w:val="24"/>
          <w:szCs w:val="24"/>
          <w:shd w:val="clear" w:color="auto" w:fill="FFFFFF"/>
          <w:lang w:val="en-US"/>
        </w:rPr>
        <w:t>And I don’t see much different in the table you present.</w:t>
      </w:r>
    </w:p>
    <w:p w14:paraId="285CB0AF" w14:textId="567BAA9E" w:rsidR="005E7B61" w:rsidRDefault="005E7B61" w:rsidP="008037F2">
      <w:pPr>
        <w:shd w:val="clear" w:color="auto" w:fill="FFFFFF"/>
        <w:spacing w:line="240" w:lineRule="auto"/>
        <w:rPr>
          <w:rFonts w:eastAsia="Times New Roman"/>
          <w:noProof/>
          <w:color w:val="222222"/>
          <w:sz w:val="24"/>
          <w:szCs w:val="24"/>
          <w:lang w:val="en-US"/>
        </w:rPr>
      </w:pPr>
    </w:p>
    <w:p w14:paraId="3A6CF740" w14:textId="3B9BFE3A" w:rsidR="005E7B61" w:rsidRPr="008037F2" w:rsidRDefault="005E7B61" w:rsidP="008037F2">
      <w:pPr>
        <w:shd w:val="clear" w:color="auto" w:fill="FFFFFF"/>
        <w:spacing w:line="240" w:lineRule="auto"/>
        <w:rPr>
          <w:rFonts w:eastAsia="Times New Roman"/>
          <w:noProof/>
          <w:color w:val="222222"/>
          <w:sz w:val="24"/>
          <w:szCs w:val="24"/>
          <w:lang w:val="en-US"/>
        </w:rPr>
      </w:pPr>
      <w:r>
        <w:rPr>
          <w:rFonts w:eastAsia="Times New Roman"/>
          <w:noProof/>
          <w:color w:val="222222"/>
          <w:sz w:val="24"/>
          <w:szCs w:val="24"/>
          <w:lang w:val="en-US"/>
        </w:rPr>
        <w:t>Also:  T</w:t>
      </w:r>
      <w:r w:rsidRPr="008037F2">
        <w:rPr>
          <w:rFonts w:eastAsia="Times New Roman"/>
          <w:color w:val="222222"/>
          <w:sz w:val="24"/>
          <w:szCs w:val="24"/>
          <w:lang w:val="en-US"/>
        </w:rPr>
        <w:t>here are words in italics that shouldn’t be.   </w:t>
      </w:r>
    </w:p>
    <w:p w14:paraId="01561ADC" w14:textId="77777777" w:rsidR="005E7B61" w:rsidRPr="008037F2" w:rsidRDefault="005E7B61" w:rsidP="008037F2">
      <w:pPr>
        <w:shd w:val="clear" w:color="auto" w:fill="FFFFFF"/>
        <w:spacing w:line="240" w:lineRule="auto"/>
        <w:rPr>
          <w:rFonts w:eastAsia="Times New Roman"/>
          <w:color w:val="222222"/>
          <w:sz w:val="24"/>
          <w:szCs w:val="24"/>
          <w:lang w:val="en-US"/>
        </w:rPr>
      </w:pPr>
      <w:r w:rsidRPr="008037F2">
        <w:rPr>
          <w:rFonts w:eastAsia="Times New Roman"/>
          <w:color w:val="222222"/>
          <w:sz w:val="24"/>
          <w:szCs w:val="24"/>
          <w:lang w:val="en-US"/>
        </w:rPr>
        <w:t> </w:t>
      </w:r>
    </w:p>
    <w:p w14:paraId="5F511DC5" w14:textId="77777777" w:rsidR="005E7B61" w:rsidRPr="008037F2" w:rsidRDefault="005E7B61" w:rsidP="008037F2">
      <w:pPr>
        <w:shd w:val="clear" w:color="auto" w:fill="FFFFFF"/>
        <w:spacing w:line="240" w:lineRule="auto"/>
        <w:rPr>
          <w:rFonts w:eastAsia="Times New Roman"/>
          <w:color w:val="222222"/>
          <w:sz w:val="24"/>
          <w:szCs w:val="24"/>
          <w:lang w:val="en-US"/>
        </w:rPr>
      </w:pPr>
      <w:r w:rsidRPr="008037F2">
        <w:rPr>
          <w:rFonts w:eastAsia="Times New Roman"/>
          <w:color w:val="222222"/>
          <w:sz w:val="24"/>
          <w:szCs w:val="24"/>
          <w:lang w:val="en-US"/>
        </w:rPr>
        <w:t>Are the countries in bold as origins suggested by your group or other publications?  That needs to be clear.</w:t>
      </w:r>
    </w:p>
    <w:p w14:paraId="45F00315" w14:textId="77777777" w:rsidR="005E7B61" w:rsidRDefault="005E7B61">
      <w:pPr>
        <w:pStyle w:val="CommentText"/>
      </w:pPr>
    </w:p>
  </w:comment>
  <w:comment w:id="521" w:author="Laura H Spencer" w:date="2019-09-29T13:57:00Z" w:initials="LHS">
    <w:p w14:paraId="14A7D6AF" w14:textId="371B5BDA" w:rsidR="005E7B61" w:rsidRDefault="005E7B61">
      <w:pPr>
        <w:pStyle w:val="CommentText"/>
      </w:pPr>
      <w:r>
        <w:rPr>
          <w:rStyle w:val="CommentReference"/>
        </w:rPr>
        <w:annotationRef/>
      </w:r>
      <w:r>
        <w:rPr>
          <w:rStyle w:val="CommentReference"/>
        </w:rPr>
        <w:t xml:space="preserve">Chelsea &amp; Julieta – How could I customize this table to be more pertinent to WA? </w:t>
      </w:r>
    </w:p>
  </w:comment>
  <w:comment w:id="542" w:author="Laura H Spencer" w:date="2019-09-29T14:01:00Z" w:initials="LHS">
    <w:p w14:paraId="7E2B2016" w14:textId="3EA49343" w:rsidR="005E7B61" w:rsidRDefault="005E7B61">
      <w:pPr>
        <w:pStyle w:val="CommentText"/>
      </w:pPr>
      <w:r>
        <w:rPr>
          <w:rStyle w:val="CommentReference"/>
        </w:rPr>
        <w:annotationRef/>
      </w:r>
      <w:r>
        <w:t xml:space="preserve">Thoughts on this map idea?  In addition to showing the shellfish regions, production value, and infected sites, what else would be informative? </w:t>
      </w:r>
    </w:p>
  </w:comment>
  <w:comment w:id="573" w:author="Laura H Spencer" w:date="2019-09-29T14:02:00Z" w:initials="LHS">
    <w:p w14:paraId="685217EF" w14:textId="529857FC" w:rsidR="005E7B61" w:rsidRDefault="005E7B61">
      <w:pPr>
        <w:pStyle w:val="CommentText"/>
      </w:pPr>
      <w:r>
        <w:rPr>
          <w:rStyle w:val="CommentReference"/>
        </w:rPr>
        <w:annotationRef/>
      </w:r>
      <w:r>
        <w:t xml:space="preserve">Sandy says that this image looks out of focus. </w:t>
      </w:r>
    </w:p>
  </w:comment>
  <w:comment w:id="574" w:author="Laura H Spencer" w:date="2019-09-29T14:05:00Z" w:initials="LHS">
    <w:p w14:paraId="35C97089" w14:textId="23405718" w:rsidR="005E7B61" w:rsidRDefault="005E7B61">
      <w:pPr>
        <w:pStyle w:val="CommentText"/>
      </w:pPr>
      <w:r>
        <w:rPr>
          <w:rStyle w:val="CommentReference"/>
        </w:rPr>
        <w:annotationRef/>
      </w:r>
      <w:r>
        <w:t xml:space="preserve">Copied from Martitnelli – need to modify caption for  this paper.  </w:t>
      </w:r>
    </w:p>
  </w:comment>
  <w:comment w:id="575" w:author="Laura H Spencer" w:date="2019-09-29T14:05:00Z" w:initials="LHS">
    <w:p w14:paraId="418D03D8" w14:textId="3BE9210A" w:rsidR="005E7B61" w:rsidRDefault="005E7B61">
      <w:pPr>
        <w:pStyle w:val="CommentText"/>
      </w:pPr>
      <w:r>
        <w:rPr>
          <w:rStyle w:val="CommentReference"/>
        </w:rPr>
        <w:annotationRef/>
      </w:r>
      <w:r>
        <w:t>Caption Copied from Martitnelli – need to modify caption for  this paper.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61CD09E" w15:done="0"/>
  <w15:commentEx w15:paraId="1B89C6DF" w15:done="0"/>
  <w15:commentEx w15:paraId="1C9E7FA0" w15:done="0"/>
  <w15:commentEx w15:paraId="517DCB80" w15:done="0"/>
  <w15:commentEx w15:paraId="375D7CD1" w15:done="0"/>
  <w15:commentEx w15:paraId="7C1A2BD4" w15:done="0"/>
  <w15:commentEx w15:paraId="56B055BC" w15:done="0"/>
  <w15:commentEx w15:paraId="45F00315" w15:done="0"/>
  <w15:commentEx w15:paraId="14A7D6AF" w15:paraIdParent="45F00315" w15:done="0"/>
  <w15:commentEx w15:paraId="7E2B2016" w15:done="0"/>
  <w15:commentEx w15:paraId="685217EF" w15:done="0"/>
  <w15:commentEx w15:paraId="35C97089" w15:done="0"/>
  <w15:commentEx w15:paraId="418D03D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61CD09E" w16cid:durableId="213B3D5D"/>
  <w16cid:commentId w16cid:paraId="1B89C6DF" w16cid:durableId="213A5C35"/>
  <w16cid:commentId w16cid:paraId="1C9E7FA0" w16cid:durableId="213B4583"/>
  <w16cid:commentId w16cid:paraId="517DCB80" w16cid:durableId="213B1D34"/>
  <w16cid:commentId w16cid:paraId="375D7CD1" w16cid:durableId="213B32C3"/>
  <w16cid:commentId w16cid:paraId="7C1A2BD4" w16cid:durableId="213B3E95"/>
  <w16cid:commentId w16cid:paraId="56B055BC" w16cid:durableId="21237869"/>
  <w16cid:commentId w16cid:paraId="45F00315" w16cid:durableId="21237816"/>
  <w16cid:commentId w16cid:paraId="14A7D6AF" w16cid:durableId="213B36B9"/>
  <w16cid:commentId w16cid:paraId="7E2B2016" w16cid:durableId="213B37BE"/>
  <w16cid:commentId w16cid:paraId="685217EF" w16cid:durableId="213B3812"/>
  <w16cid:commentId w16cid:paraId="35C97089" w16cid:durableId="213B3896"/>
  <w16cid:commentId w16cid:paraId="418D03D8" w16cid:durableId="213B38B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B6EA51" w14:textId="77777777" w:rsidR="002133F0" w:rsidRDefault="002133F0">
      <w:pPr>
        <w:spacing w:line="240" w:lineRule="auto"/>
      </w:pPr>
      <w:r>
        <w:separator/>
      </w:r>
    </w:p>
  </w:endnote>
  <w:endnote w:type="continuationSeparator" w:id="0">
    <w:p w14:paraId="62A98F7A" w14:textId="77777777" w:rsidR="002133F0" w:rsidRDefault="002133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6BC282" w14:textId="77777777" w:rsidR="005E7B61" w:rsidRDefault="005E7B61">
    <w:pPr>
      <w:pBdr>
        <w:top w:val="nil"/>
        <w:left w:val="nil"/>
        <w:bottom w:val="nil"/>
        <w:right w:val="nil"/>
        <w:between w:val="nil"/>
      </w:pBdr>
      <w:tabs>
        <w:tab w:val="center" w:pos="4320"/>
        <w:tab w:val="right" w:pos="8640"/>
      </w:tabs>
      <w:spacing w:line="240" w:lineRule="auto"/>
      <w:jc w:val="right"/>
      <w:rPr>
        <w:color w:val="000000"/>
      </w:rPr>
    </w:pPr>
    <w:r>
      <w:rPr>
        <w:color w:val="000000"/>
      </w:rPr>
      <w:fldChar w:fldCharType="begin"/>
    </w:r>
    <w:r>
      <w:rPr>
        <w:color w:val="000000"/>
      </w:rPr>
      <w:instrText>PAGE</w:instrText>
    </w:r>
    <w:r>
      <w:rPr>
        <w:color w:val="000000"/>
      </w:rPr>
      <w:fldChar w:fldCharType="end"/>
    </w:r>
  </w:p>
  <w:p w14:paraId="7F11E577" w14:textId="77777777" w:rsidR="005E7B61" w:rsidRDefault="005E7B61">
    <w:pPr>
      <w:pBdr>
        <w:top w:val="nil"/>
        <w:left w:val="nil"/>
        <w:bottom w:val="nil"/>
        <w:right w:val="nil"/>
        <w:between w:val="nil"/>
      </w:pBdr>
      <w:tabs>
        <w:tab w:val="center" w:pos="4320"/>
        <w:tab w:val="right" w:pos="8640"/>
      </w:tabs>
      <w:spacing w:line="240" w:lineRule="auto"/>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okmarkStart w:id="576" w:name="_30j0zll" w:colFirst="0" w:colLast="0"/>
  <w:bookmarkEnd w:id="576"/>
  <w:p w14:paraId="5F9C5B9A" w14:textId="77777777" w:rsidR="005E7B61" w:rsidRDefault="005E7B61">
    <w:pPr>
      <w:pBdr>
        <w:top w:val="nil"/>
        <w:left w:val="nil"/>
        <w:bottom w:val="nil"/>
        <w:right w:val="nil"/>
        <w:between w:val="nil"/>
      </w:pBdr>
      <w:tabs>
        <w:tab w:val="center" w:pos="4320"/>
        <w:tab w:val="right" w:pos="8640"/>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C731B82" w14:textId="77777777" w:rsidR="005E7B61" w:rsidRDefault="005E7B61">
    <w:pPr>
      <w:pBdr>
        <w:top w:val="nil"/>
        <w:left w:val="nil"/>
        <w:bottom w:val="nil"/>
        <w:right w:val="nil"/>
        <w:between w:val="nil"/>
      </w:pBdr>
      <w:tabs>
        <w:tab w:val="center" w:pos="4320"/>
        <w:tab w:val="right" w:pos="8640"/>
      </w:tabs>
      <w:spacing w:line="240" w:lineRule="auto"/>
      <w:ind w:right="36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227B16" w14:textId="77777777" w:rsidR="005E7B61" w:rsidRDefault="005E7B61">
    <w:pPr>
      <w:pBdr>
        <w:top w:val="nil"/>
        <w:left w:val="nil"/>
        <w:bottom w:val="nil"/>
        <w:right w:val="nil"/>
        <w:between w:val="nil"/>
      </w:pBdr>
      <w:tabs>
        <w:tab w:val="center" w:pos="4320"/>
        <w:tab w:val="right" w:pos="864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3243B7" w14:textId="77777777" w:rsidR="002133F0" w:rsidRDefault="002133F0">
      <w:pPr>
        <w:spacing w:line="240" w:lineRule="auto"/>
      </w:pPr>
      <w:r>
        <w:separator/>
      </w:r>
    </w:p>
  </w:footnote>
  <w:footnote w:type="continuationSeparator" w:id="0">
    <w:p w14:paraId="050F5B5B" w14:textId="77777777" w:rsidR="002133F0" w:rsidRDefault="002133F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59DB6F" w14:textId="77777777" w:rsidR="005E7B61" w:rsidRDefault="005E7B61">
    <w:pPr>
      <w:pBdr>
        <w:top w:val="nil"/>
        <w:left w:val="nil"/>
        <w:bottom w:val="nil"/>
        <w:right w:val="nil"/>
        <w:between w:val="nil"/>
      </w:pBdr>
      <w:tabs>
        <w:tab w:val="center" w:pos="4320"/>
        <w:tab w:val="right" w:pos="8640"/>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EA9141" w14:textId="77777777" w:rsidR="005E7B61" w:rsidRDefault="005E7B61">
    <w:pPr>
      <w:pBdr>
        <w:top w:val="nil"/>
        <w:left w:val="nil"/>
        <w:bottom w:val="nil"/>
        <w:right w:val="nil"/>
        <w:between w:val="nil"/>
      </w:pBdr>
      <w:rPr>
        <w:color w:val="000000"/>
      </w:rPr>
    </w:pPr>
    <w:r>
      <w:rPr>
        <w:color w:val="00000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7A02DD" w14:textId="77777777" w:rsidR="005E7B61" w:rsidRDefault="005E7B61">
    <w:pPr>
      <w:pBdr>
        <w:top w:val="nil"/>
        <w:left w:val="nil"/>
        <w:bottom w:val="nil"/>
        <w:right w:val="nil"/>
        <w:between w:val="nil"/>
      </w:pBdr>
      <w:tabs>
        <w:tab w:val="center" w:pos="4320"/>
        <w:tab w:val="right" w:pos="864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665266"/>
    <w:multiLevelType w:val="multilevel"/>
    <w:tmpl w:val="C1D466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79E94411"/>
    <w:multiLevelType w:val="hybridMultilevel"/>
    <w:tmpl w:val="178483FC"/>
    <w:lvl w:ilvl="0" w:tplc="BB7C223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A072D54"/>
    <w:multiLevelType w:val="hybridMultilevel"/>
    <w:tmpl w:val="090ED182"/>
    <w:lvl w:ilvl="0" w:tplc="BB7C2230">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F6C335F"/>
    <w:multiLevelType w:val="hybridMultilevel"/>
    <w:tmpl w:val="ED50B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aura H Spencer">
    <w15:presenceInfo w15:providerId="AD" w15:userId="S::lhs3@uw.edu::f2a3cd9b-a156-4257-a90e-f3c1c31bc1b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5BE6"/>
    <w:rsid w:val="00025E95"/>
    <w:rsid w:val="00031553"/>
    <w:rsid w:val="000427E2"/>
    <w:rsid w:val="00055D5F"/>
    <w:rsid w:val="0009752A"/>
    <w:rsid w:val="000A7538"/>
    <w:rsid w:val="000B6169"/>
    <w:rsid w:val="0017244F"/>
    <w:rsid w:val="0017320A"/>
    <w:rsid w:val="001D244F"/>
    <w:rsid w:val="001E08C5"/>
    <w:rsid w:val="001E5EDE"/>
    <w:rsid w:val="001F145B"/>
    <w:rsid w:val="002133F0"/>
    <w:rsid w:val="00231F8D"/>
    <w:rsid w:val="00235BE6"/>
    <w:rsid w:val="00246B7B"/>
    <w:rsid w:val="00253A7E"/>
    <w:rsid w:val="00277FD8"/>
    <w:rsid w:val="00293A9C"/>
    <w:rsid w:val="002A1D96"/>
    <w:rsid w:val="00320C04"/>
    <w:rsid w:val="003210B5"/>
    <w:rsid w:val="003970C8"/>
    <w:rsid w:val="003F6E77"/>
    <w:rsid w:val="00416336"/>
    <w:rsid w:val="004309AD"/>
    <w:rsid w:val="00455498"/>
    <w:rsid w:val="0048145F"/>
    <w:rsid w:val="00491412"/>
    <w:rsid w:val="004A49FD"/>
    <w:rsid w:val="004C1B7A"/>
    <w:rsid w:val="004C53ED"/>
    <w:rsid w:val="004D550F"/>
    <w:rsid w:val="004E2144"/>
    <w:rsid w:val="00501DB8"/>
    <w:rsid w:val="00515B85"/>
    <w:rsid w:val="00566288"/>
    <w:rsid w:val="005919F3"/>
    <w:rsid w:val="00592BB0"/>
    <w:rsid w:val="005C0B72"/>
    <w:rsid w:val="005E7B61"/>
    <w:rsid w:val="005F2167"/>
    <w:rsid w:val="006B66E4"/>
    <w:rsid w:val="006B6D6C"/>
    <w:rsid w:val="007002DB"/>
    <w:rsid w:val="00700427"/>
    <w:rsid w:val="0071587F"/>
    <w:rsid w:val="0073290E"/>
    <w:rsid w:val="00737BBE"/>
    <w:rsid w:val="00744046"/>
    <w:rsid w:val="00755762"/>
    <w:rsid w:val="00757B29"/>
    <w:rsid w:val="00772054"/>
    <w:rsid w:val="007922C0"/>
    <w:rsid w:val="007C3D2E"/>
    <w:rsid w:val="008037F2"/>
    <w:rsid w:val="00821E5D"/>
    <w:rsid w:val="008528D5"/>
    <w:rsid w:val="0085520F"/>
    <w:rsid w:val="008A62BA"/>
    <w:rsid w:val="008B0DD7"/>
    <w:rsid w:val="008B57D2"/>
    <w:rsid w:val="008B71D8"/>
    <w:rsid w:val="008E222E"/>
    <w:rsid w:val="008E3C9F"/>
    <w:rsid w:val="00923E5F"/>
    <w:rsid w:val="00945D12"/>
    <w:rsid w:val="00970C6C"/>
    <w:rsid w:val="00974438"/>
    <w:rsid w:val="009D4018"/>
    <w:rsid w:val="009E49E2"/>
    <w:rsid w:val="00A00B6F"/>
    <w:rsid w:val="00A62E76"/>
    <w:rsid w:val="00A65908"/>
    <w:rsid w:val="00AB4CEA"/>
    <w:rsid w:val="00AD7926"/>
    <w:rsid w:val="00AE61EA"/>
    <w:rsid w:val="00AF51A5"/>
    <w:rsid w:val="00B01DB2"/>
    <w:rsid w:val="00B359C6"/>
    <w:rsid w:val="00B4735F"/>
    <w:rsid w:val="00B47835"/>
    <w:rsid w:val="00B61DB7"/>
    <w:rsid w:val="00B64647"/>
    <w:rsid w:val="00BD5200"/>
    <w:rsid w:val="00BF258A"/>
    <w:rsid w:val="00BF28C0"/>
    <w:rsid w:val="00BF2F12"/>
    <w:rsid w:val="00C04B8E"/>
    <w:rsid w:val="00C173B5"/>
    <w:rsid w:val="00C20FC3"/>
    <w:rsid w:val="00C41F96"/>
    <w:rsid w:val="00C573A5"/>
    <w:rsid w:val="00C659A1"/>
    <w:rsid w:val="00C848EB"/>
    <w:rsid w:val="00C86325"/>
    <w:rsid w:val="00C96F0E"/>
    <w:rsid w:val="00CC0047"/>
    <w:rsid w:val="00CE3E33"/>
    <w:rsid w:val="00CF6F2E"/>
    <w:rsid w:val="00D36098"/>
    <w:rsid w:val="00DE35C5"/>
    <w:rsid w:val="00E1619F"/>
    <w:rsid w:val="00E33333"/>
    <w:rsid w:val="00E56456"/>
    <w:rsid w:val="00E70E6A"/>
    <w:rsid w:val="00E768E3"/>
    <w:rsid w:val="00EF6422"/>
    <w:rsid w:val="00F07167"/>
    <w:rsid w:val="00F22141"/>
    <w:rsid w:val="00F7224F"/>
    <w:rsid w:val="00FA6B66"/>
    <w:rsid w:val="00FB7EB6"/>
    <w:rsid w:val="00FE56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24CF14"/>
  <w15:docId w15:val="{EA9547CB-3BA8-DD4F-A391-5C5FD3ACBE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top w:val="nil"/>
        <w:left w:val="nil"/>
        <w:bottom w:val="nil"/>
        <w:right w:val="nil"/>
        <w:between w:val="nil"/>
      </w:pBdr>
      <w:spacing w:before="400" w:after="120"/>
      <w:outlineLvl w:val="0"/>
    </w:pPr>
    <w:rPr>
      <w:color w:val="000000"/>
      <w:sz w:val="40"/>
      <w:szCs w:val="40"/>
    </w:rPr>
  </w:style>
  <w:style w:type="paragraph" w:styleId="Heading2">
    <w:name w:val="heading 2"/>
    <w:basedOn w:val="Normal"/>
    <w:next w:val="Normal"/>
    <w:uiPriority w:val="9"/>
    <w:semiHidden/>
    <w:unhideWhenUsed/>
    <w:qFormat/>
    <w:pPr>
      <w:keepNext/>
      <w:keepLines/>
      <w:pBdr>
        <w:top w:val="nil"/>
        <w:left w:val="nil"/>
        <w:bottom w:val="nil"/>
        <w:right w:val="nil"/>
        <w:between w:val="nil"/>
      </w:pBdr>
      <w:spacing w:before="360" w:after="120"/>
      <w:outlineLvl w:val="1"/>
    </w:pPr>
    <w:rPr>
      <w:color w:val="000000"/>
      <w:sz w:val="32"/>
      <w:szCs w:val="32"/>
    </w:rPr>
  </w:style>
  <w:style w:type="paragraph" w:styleId="Heading3">
    <w:name w:val="heading 3"/>
    <w:basedOn w:val="Normal"/>
    <w:next w:val="Normal"/>
    <w:uiPriority w:val="9"/>
    <w:semiHidden/>
    <w:unhideWhenUsed/>
    <w:qFormat/>
    <w:pPr>
      <w:keepNext/>
      <w:keepLines/>
      <w:pBdr>
        <w:top w:val="nil"/>
        <w:left w:val="nil"/>
        <w:bottom w:val="nil"/>
        <w:right w:val="nil"/>
        <w:between w:val="nil"/>
      </w:pBdr>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pBdr>
        <w:top w:val="nil"/>
        <w:left w:val="nil"/>
        <w:bottom w:val="nil"/>
        <w:right w:val="nil"/>
        <w:between w:val="nil"/>
      </w:pBdr>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pBdr>
        <w:top w:val="nil"/>
        <w:left w:val="nil"/>
        <w:bottom w:val="nil"/>
        <w:right w:val="nil"/>
        <w:between w:val="nil"/>
      </w:pBdr>
      <w:spacing w:before="240" w:after="80"/>
      <w:outlineLvl w:val="4"/>
    </w:pPr>
    <w:rPr>
      <w:color w:val="666666"/>
    </w:rPr>
  </w:style>
  <w:style w:type="paragraph" w:styleId="Heading6">
    <w:name w:val="heading 6"/>
    <w:basedOn w:val="Normal"/>
    <w:next w:val="Normal"/>
    <w:uiPriority w:val="9"/>
    <w:semiHidden/>
    <w:unhideWhenUsed/>
    <w:qFormat/>
    <w:pPr>
      <w:keepNext/>
      <w:keepLines/>
      <w:pBdr>
        <w:top w:val="nil"/>
        <w:left w:val="nil"/>
        <w:bottom w:val="nil"/>
        <w:right w:val="nil"/>
        <w:between w:val="nil"/>
      </w:pBdr>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pBdr>
        <w:top w:val="nil"/>
        <w:left w:val="nil"/>
        <w:bottom w:val="nil"/>
        <w:right w:val="nil"/>
        <w:between w:val="nil"/>
      </w:pBdr>
      <w:spacing w:after="60"/>
    </w:pPr>
    <w:rPr>
      <w:color w:val="000000"/>
      <w:sz w:val="52"/>
      <w:szCs w:val="52"/>
    </w:rPr>
  </w:style>
  <w:style w:type="paragraph" w:styleId="Subtitle">
    <w:name w:val="Subtitle"/>
    <w:basedOn w:val="Normal"/>
    <w:next w:val="Normal"/>
    <w:uiPriority w:val="11"/>
    <w:qFormat/>
    <w:pPr>
      <w:keepNext/>
      <w:keepLines/>
      <w:pBdr>
        <w:top w:val="nil"/>
        <w:left w:val="nil"/>
        <w:bottom w:val="nil"/>
        <w:right w:val="nil"/>
        <w:between w:val="nil"/>
      </w:pBdr>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8B0DD7"/>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B0DD7"/>
    <w:rPr>
      <w:rFonts w:ascii="Times New Roman" w:hAnsi="Times New Roman" w:cs="Times New Roman"/>
      <w:sz w:val="18"/>
      <w:szCs w:val="18"/>
    </w:rPr>
  </w:style>
  <w:style w:type="character" w:styleId="LineNumber">
    <w:name w:val="line number"/>
    <w:basedOn w:val="DefaultParagraphFont"/>
    <w:uiPriority w:val="99"/>
    <w:semiHidden/>
    <w:unhideWhenUsed/>
    <w:rsid w:val="008B0DD7"/>
  </w:style>
  <w:style w:type="paragraph" w:styleId="ListParagraph">
    <w:name w:val="List Paragraph"/>
    <w:basedOn w:val="Normal"/>
    <w:uiPriority w:val="34"/>
    <w:qFormat/>
    <w:rsid w:val="008B0DD7"/>
    <w:pPr>
      <w:ind w:left="720"/>
      <w:contextualSpacing/>
    </w:pPr>
  </w:style>
  <w:style w:type="paragraph" w:styleId="NormalWeb">
    <w:name w:val="Normal (Web)"/>
    <w:basedOn w:val="Normal"/>
    <w:uiPriority w:val="99"/>
    <w:semiHidden/>
    <w:unhideWhenUsed/>
    <w:rsid w:val="00970C6C"/>
    <w:rPr>
      <w:rFonts w:ascii="Times New Roman" w:hAnsi="Times New Roman" w:cs="Times New Roman"/>
      <w:sz w:val="24"/>
      <w:szCs w:val="24"/>
    </w:rPr>
  </w:style>
  <w:style w:type="character" w:styleId="CommentReference">
    <w:name w:val="annotation reference"/>
    <w:basedOn w:val="DefaultParagraphFont"/>
    <w:uiPriority w:val="99"/>
    <w:semiHidden/>
    <w:unhideWhenUsed/>
    <w:rsid w:val="008037F2"/>
    <w:rPr>
      <w:sz w:val="16"/>
      <w:szCs w:val="16"/>
    </w:rPr>
  </w:style>
  <w:style w:type="paragraph" w:styleId="CommentText">
    <w:name w:val="annotation text"/>
    <w:basedOn w:val="Normal"/>
    <w:link w:val="CommentTextChar"/>
    <w:uiPriority w:val="99"/>
    <w:semiHidden/>
    <w:unhideWhenUsed/>
    <w:rsid w:val="008037F2"/>
    <w:pPr>
      <w:spacing w:line="240" w:lineRule="auto"/>
    </w:pPr>
    <w:rPr>
      <w:sz w:val="20"/>
      <w:szCs w:val="20"/>
    </w:rPr>
  </w:style>
  <w:style w:type="character" w:customStyle="1" w:styleId="CommentTextChar">
    <w:name w:val="Comment Text Char"/>
    <w:basedOn w:val="DefaultParagraphFont"/>
    <w:link w:val="CommentText"/>
    <w:uiPriority w:val="99"/>
    <w:semiHidden/>
    <w:rsid w:val="008037F2"/>
    <w:rPr>
      <w:sz w:val="20"/>
      <w:szCs w:val="20"/>
    </w:rPr>
  </w:style>
  <w:style w:type="paragraph" w:styleId="CommentSubject">
    <w:name w:val="annotation subject"/>
    <w:basedOn w:val="CommentText"/>
    <w:next w:val="CommentText"/>
    <w:link w:val="CommentSubjectChar"/>
    <w:uiPriority w:val="99"/>
    <w:semiHidden/>
    <w:unhideWhenUsed/>
    <w:rsid w:val="008037F2"/>
    <w:rPr>
      <w:b/>
      <w:bCs/>
    </w:rPr>
  </w:style>
  <w:style w:type="character" w:customStyle="1" w:styleId="CommentSubjectChar">
    <w:name w:val="Comment Subject Char"/>
    <w:basedOn w:val="CommentTextChar"/>
    <w:link w:val="CommentSubject"/>
    <w:uiPriority w:val="99"/>
    <w:semiHidden/>
    <w:rsid w:val="008037F2"/>
    <w:rPr>
      <w:b/>
      <w:bCs/>
      <w:sz w:val="20"/>
      <w:szCs w:val="20"/>
    </w:rPr>
  </w:style>
  <w:style w:type="paragraph" w:styleId="Revision">
    <w:name w:val="Revision"/>
    <w:hidden/>
    <w:uiPriority w:val="99"/>
    <w:semiHidden/>
    <w:rsid w:val="008037F2"/>
    <w:pPr>
      <w:spacing w:line="240" w:lineRule="auto"/>
    </w:pPr>
  </w:style>
  <w:style w:type="character" w:styleId="Hyperlink">
    <w:name w:val="Hyperlink"/>
    <w:basedOn w:val="DefaultParagraphFont"/>
    <w:uiPriority w:val="99"/>
    <w:unhideWhenUsed/>
    <w:rsid w:val="00C848EB"/>
    <w:rPr>
      <w:color w:val="0000FF" w:themeColor="hyperlink"/>
      <w:u w:val="single"/>
    </w:rPr>
  </w:style>
  <w:style w:type="character" w:styleId="UnresolvedMention">
    <w:name w:val="Unresolved Mention"/>
    <w:basedOn w:val="DefaultParagraphFont"/>
    <w:uiPriority w:val="99"/>
    <w:semiHidden/>
    <w:unhideWhenUsed/>
    <w:rsid w:val="00C848EB"/>
    <w:rPr>
      <w:color w:val="605E5C"/>
      <w:shd w:val="clear" w:color="auto" w:fill="E1DFDD"/>
    </w:rPr>
  </w:style>
  <w:style w:type="character" w:styleId="FollowedHyperlink">
    <w:name w:val="FollowedHyperlink"/>
    <w:basedOn w:val="DefaultParagraphFont"/>
    <w:uiPriority w:val="99"/>
    <w:semiHidden/>
    <w:unhideWhenUsed/>
    <w:rsid w:val="00C848EB"/>
    <w:rPr>
      <w:color w:val="800080" w:themeColor="followedHyperlink"/>
      <w:u w:val="single"/>
    </w:rPr>
  </w:style>
  <w:style w:type="character" w:customStyle="1" w:styleId="il">
    <w:name w:val="il"/>
    <w:basedOn w:val="DefaultParagraphFont"/>
    <w:rsid w:val="005C0B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2282">
      <w:bodyDiv w:val="1"/>
      <w:marLeft w:val="0"/>
      <w:marRight w:val="0"/>
      <w:marTop w:val="0"/>
      <w:marBottom w:val="0"/>
      <w:divBdr>
        <w:top w:val="none" w:sz="0" w:space="0" w:color="auto"/>
        <w:left w:val="none" w:sz="0" w:space="0" w:color="auto"/>
        <w:bottom w:val="none" w:sz="0" w:space="0" w:color="auto"/>
        <w:right w:val="none" w:sz="0" w:space="0" w:color="auto"/>
      </w:divBdr>
    </w:div>
    <w:div w:id="140852005">
      <w:bodyDiv w:val="1"/>
      <w:marLeft w:val="0"/>
      <w:marRight w:val="0"/>
      <w:marTop w:val="0"/>
      <w:marBottom w:val="0"/>
      <w:divBdr>
        <w:top w:val="none" w:sz="0" w:space="0" w:color="auto"/>
        <w:left w:val="none" w:sz="0" w:space="0" w:color="auto"/>
        <w:bottom w:val="none" w:sz="0" w:space="0" w:color="auto"/>
        <w:right w:val="none" w:sz="0" w:space="0" w:color="auto"/>
      </w:divBdr>
    </w:div>
    <w:div w:id="194659069">
      <w:bodyDiv w:val="1"/>
      <w:marLeft w:val="0"/>
      <w:marRight w:val="0"/>
      <w:marTop w:val="0"/>
      <w:marBottom w:val="0"/>
      <w:divBdr>
        <w:top w:val="none" w:sz="0" w:space="0" w:color="auto"/>
        <w:left w:val="none" w:sz="0" w:space="0" w:color="auto"/>
        <w:bottom w:val="none" w:sz="0" w:space="0" w:color="auto"/>
        <w:right w:val="none" w:sz="0" w:space="0" w:color="auto"/>
      </w:divBdr>
    </w:div>
    <w:div w:id="256400653">
      <w:bodyDiv w:val="1"/>
      <w:marLeft w:val="0"/>
      <w:marRight w:val="0"/>
      <w:marTop w:val="0"/>
      <w:marBottom w:val="0"/>
      <w:divBdr>
        <w:top w:val="none" w:sz="0" w:space="0" w:color="auto"/>
        <w:left w:val="none" w:sz="0" w:space="0" w:color="auto"/>
        <w:bottom w:val="none" w:sz="0" w:space="0" w:color="auto"/>
        <w:right w:val="none" w:sz="0" w:space="0" w:color="auto"/>
      </w:divBdr>
    </w:div>
    <w:div w:id="341322796">
      <w:bodyDiv w:val="1"/>
      <w:marLeft w:val="0"/>
      <w:marRight w:val="0"/>
      <w:marTop w:val="0"/>
      <w:marBottom w:val="0"/>
      <w:divBdr>
        <w:top w:val="none" w:sz="0" w:space="0" w:color="auto"/>
        <w:left w:val="none" w:sz="0" w:space="0" w:color="auto"/>
        <w:bottom w:val="none" w:sz="0" w:space="0" w:color="auto"/>
        <w:right w:val="none" w:sz="0" w:space="0" w:color="auto"/>
      </w:divBdr>
    </w:div>
    <w:div w:id="378240475">
      <w:bodyDiv w:val="1"/>
      <w:marLeft w:val="0"/>
      <w:marRight w:val="0"/>
      <w:marTop w:val="0"/>
      <w:marBottom w:val="0"/>
      <w:divBdr>
        <w:top w:val="none" w:sz="0" w:space="0" w:color="auto"/>
        <w:left w:val="none" w:sz="0" w:space="0" w:color="auto"/>
        <w:bottom w:val="none" w:sz="0" w:space="0" w:color="auto"/>
        <w:right w:val="none" w:sz="0" w:space="0" w:color="auto"/>
      </w:divBdr>
    </w:div>
    <w:div w:id="427317463">
      <w:bodyDiv w:val="1"/>
      <w:marLeft w:val="0"/>
      <w:marRight w:val="0"/>
      <w:marTop w:val="0"/>
      <w:marBottom w:val="0"/>
      <w:divBdr>
        <w:top w:val="none" w:sz="0" w:space="0" w:color="auto"/>
        <w:left w:val="none" w:sz="0" w:space="0" w:color="auto"/>
        <w:bottom w:val="none" w:sz="0" w:space="0" w:color="auto"/>
        <w:right w:val="none" w:sz="0" w:space="0" w:color="auto"/>
      </w:divBdr>
    </w:div>
    <w:div w:id="435028708">
      <w:bodyDiv w:val="1"/>
      <w:marLeft w:val="0"/>
      <w:marRight w:val="0"/>
      <w:marTop w:val="0"/>
      <w:marBottom w:val="0"/>
      <w:divBdr>
        <w:top w:val="none" w:sz="0" w:space="0" w:color="auto"/>
        <w:left w:val="none" w:sz="0" w:space="0" w:color="auto"/>
        <w:bottom w:val="none" w:sz="0" w:space="0" w:color="auto"/>
        <w:right w:val="none" w:sz="0" w:space="0" w:color="auto"/>
      </w:divBdr>
    </w:div>
    <w:div w:id="533426577">
      <w:bodyDiv w:val="1"/>
      <w:marLeft w:val="0"/>
      <w:marRight w:val="0"/>
      <w:marTop w:val="0"/>
      <w:marBottom w:val="0"/>
      <w:divBdr>
        <w:top w:val="none" w:sz="0" w:space="0" w:color="auto"/>
        <w:left w:val="none" w:sz="0" w:space="0" w:color="auto"/>
        <w:bottom w:val="none" w:sz="0" w:space="0" w:color="auto"/>
        <w:right w:val="none" w:sz="0" w:space="0" w:color="auto"/>
      </w:divBdr>
    </w:div>
    <w:div w:id="562568799">
      <w:bodyDiv w:val="1"/>
      <w:marLeft w:val="0"/>
      <w:marRight w:val="0"/>
      <w:marTop w:val="0"/>
      <w:marBottom w:val="0"/>
      <w:divBdr>
        <w:top w:val="none" w:sz="0" w:space="0" w:color="auto"/>
        <w:left w:val="none" w:sz="0" w:space="0" w:color="auto"/>
        <w:bottom w:val="none" w:sz="0" w:space="0" w:color="auto"/>
        <w:right w:val="none" w:sz="0" w:space="0" w:color="auto"/>
      </w:divBdr>
    </w:div>
    <w:div w:id="584264644">
      <w:bodyDiv w:val="1"/>
      <w:marLeft w:val="0"/>
      <w:marRight w:val="0"/>
      <w:marTop w:val="0"/>
      <w:marBottom w:val="0"/>
      <w:divBdr>
        <w:top w:val="none" w:sz="0" w:space="0" w:color="auto"/>
        <w:left w:val="none" w:sz="0" w:space="0" w:color="auto"/>
        <w:bottom w:val="none" w:sz="0" w:space="0" w:color="auto"/>
        <w:right w:val="none" w:sz="0" w:space="0" w:color="auto"/>
      </w:divBdr>
      <w:divsChild>
        <w:div w:id="1484734646">
          <w:marLeft w:val="0"/>
          <w:marRight w:val="0"/>
          <w:marTop w:val="0"/>
          <w:marBottom w:val="0"/>
          <w:divBdr>
            <w:top w:val="none" w:sz="0" w:space="0" w:color="auto"/>
            <w:left w:val="none" w:sz="0" w:space="0" w:color="auto"/>
            <w:bottom w:val="none" w:sz="0" w:space="0" w:color="auto"/>
            <w:right w:val="none" w:sz="0" w:space="0" w:color="auto"/>
          </w:divBdr>
          <w:divsChild>
            <w:div w:id="217861715">
              <w:marLeft w:val="0"/>
              <w:marRight w:val="0"/>
              <w:marTop w:val="0"/>
              <w:marBottom w:val="0"/>
              <w:divBdr>
                <w:top w:val="none" w:sz="0" w:space="0" w:color="auto"/>
                <w:left w:val="none" w:sz="0" w:space="0" w:color="auto"/>
                <w:bottom w:val="none" w:sz="0" w:space="0" w:color="auto"/>
                <w:right w:val="none" w:sz="0" w:space="0" w:color="auto"/>
              </w:divBdr>
              <w:divsChild>
                <w:div w:id="21550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92810">
      <w:bodyDiv w:val="1"/>
      <w:marLeft w:val="0"/>
      <w:marRight w:val="0"/>
      <w:marTop w:val="0"/>
      <w:marBottom w:val="0"/>
      <w:divBdr>
        <w:top w:val="none" w:sz="0" w:space="0" w:color="auto"/>
        <w:left w:val="none" w:sz="0" w:space="0" w:color="auto"/>
        <w:bottom w:val="none" w:sz="0" w:space="0" w:color="auto"/>
        <w:right w:val="none" w:sz="0" w:space="0" w:color="auto"/>
      </w:divBdr>
    </w:div>
    <w:div w:id="637959328">
      <w:bodyDiv w:val="1"/>
      <w:marLeft w:val="0"/>
      <w:marRight w:val="0"/>
      <w:marTop w:val="0"/>
      <w:marBottom w:val="0"/>
      <w:divBdr>
        <w:top w:val="none" w:sz="0" w:space="0" w:color="auto"/>
        <w:left w:val="none" w:sz="0" w:space="0" w:color="auto"/>
        <w:bottom w:val="none" w:sz="0" w:space="0" w:color="auto"/>
        <w:right w:val="none" w:sz="0" w:space="0" w:color="auto"/>
      </w:divBdr>
      <w:divsChild>
        <w:div w:id="1000044537">
          <w:marLeft w:val="0"/>
          <w:marRight w:val="0"/>
          <w:marTop w:val="0"/>
          <w:marBottom w:val="0"/>
          <w:divBdr>
            <w:top w:val="none" w:sz="0" w:space="0" w:color="auto"/>
            <w:left w:val="none" w:sz="0" w:space="0" w:color="auto"/>
            <w:bottom w:val="none" w:sz="0" w:space="0" w:color="auto"/>
            <w:right w:val="none" w:sz="0" w:space="0" w:color="auto"/>
          </w:divBdr>
          <w:divsChild>
            <w:div w:id="560479765">
              <w:marLeft w:val="0"/>
              <w:marRight w:val="0"/>
              <w:marTop w:val="0"/>
              <w:marBottom w:val="0"/>
              <w:divBdr>
                <w:top w:val="none" w:sz="0" w:space="0" w:color="auto"/>
                <w:left w:val="none" w:sz="0" w:space="0" w:color="auto"/>
                <w:bottom w:val="none" w:sz="0" w:space="0" w:color="auto"/>
                <w:right w:val="none" w:sz="0" w:space="0" w:color="auto"/>
              </w:divBdr>
              <w:divsChild>
                <w:div w:id="44099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269380">
      <w:bodyDiv w:val="1"/>
      <w:marLeft w:val="0"/>
      <w:marRight w:val="0"/>
      <w:marTop w:val="0"/>
      <w:marBottom w:val="0"/>
      <w:divBdr>
        <w:top w:val="none" w:sz="0" w:space="0" w:color="auto"/>
        <w:left w:val="none" w:sz="0" w:space="0" w:color="auto"/>
        <w:bottom w:val="none" w:sz="0" w:space="0" w:color="auto"/>
        <w:right w:val="none" w:sz="0" w:space="0" w:color="auto"/>
      </w:divBdr>
    </w:div>
    <w:div w:id="903220557">
      <w:bodyDiv w:val="1"/>
      <w:marLeft w:val="0"/>
      <w:marRight w:val="0"/>
      <w:marTop w:val="0"/>
      <w:marBottom w:val="0"/>
      <w:divBdr>
        <w:top w:val="none" w:sz="0" w:space="0" w:color="auto"/>
        <w:left w:val="none" w:sz="0" w:space="0" w:color="auto"/>
        <w:bottom w:val="none" w:sz="0" w:space="0" w:color="auto"/>
        <w:right w:val="none" w:sz="0" w:space="0" w:color="auto"/>
      </w:divBdr>
    </w:div>
    <w:div w:id="940377304">
      <w:bodyDiv w:val="1"/>
      <w:marLeft w:val="0"/>
      <w:marRight w:val="0"/>
      <w:marTop w:val="0"/>
      <w:marBottom w:val="0"/>
      <w:divBdr>
        <w:top w:val="none" w:sz="0" w:space="0" w:color="auto"/>
        <w:left w:val="none" w:sz="0" w:space="0" w:color="auto"/>
        <w:bottom w:val="none" w:sz="0" w:space="0" w:color="auto"/>
        <w:right w:val="none" w:sz="0" w:space="0" w:color="auto"/>
      </w:divBdr>
    </w:div>
    <w:div w:id="941835170">
      <w:bodyDiv w:val="1"/>
      <w:marLeft w:val="0"/>
      <w:marRight w:val="0"/>
      <w:marTop w:val="0"/>
      <w:marBottom w:val="0"/>
      <w:divBdr>
        <w:top w:val="none" w:sz="0" w:space="0" w:color="auto"/>
        <w:left w:val="none" w:sz="0" w:space="0" w:color="auto"/>
        <w:bottom w:val="none" w:sz="0" w:space="0" w:color="auto"/>
        <w:right w:val="none" w:sz="0" w:space="0" w:color="auto"/>
      </w:divBdr>
    </w:div>
    <w:div w:id="1039286015">
      <w:bodyDiv w:val="1"/>
      <w:marLeft w:val="0"/>
      <w:marRight w:val="0"/>
      <w:marTop w:val="0"/>
      <w:marBottom w:val="0"/>
      <w:divBdr>
        <w:top w:val="none" w:sz="0" w:space="0" w:color="auto"/>
        <w:left w:val="none" w:sz="0" w:space="0" w:color="auto"/>
        <w:bottom w:val="none" w:sz="0" w:space="0" w:color="auto"/>
        <w:right w:val="none" w:sz="0" w:space="0" w:color="auto"/>
      </w:divBdr>
    </w:div>
    <w:div w:id="1073235322">
      <w:bodyDiv w:val="1"/>
      <w:marLeft w:val="0"/>
      <w:marRight w:val="0"/>
      <w:marTop w:val="0"/>
      <w:marBottom w:val="0"/>
      <w:divBdr>
        <w:top w:val="none" w:sz="0" w:space="0" w:color="auto"/>
        <w:left w:val="none" w:sz="0" w:space="0" w:color="auto"/>
        <w:bottom w:val="none" w:sz="0" w:space="0" w:color="auto"/>
        <w:right w:val="none" w:sz="0" w:space="0" w:color="auto"/>
      </w:divBdr>
    </w:div>
    <w:div w:id="1109930274">
      <w:bodyDiv w:val="1"/>
      <w:marLeft w:val="0"/>
      <w:marRight w:val="0"/>
      <w:marTop w:val="0"/>
      <w:marBottom w:val="0"/>
      <w:divBdr>
        <w:top w:val="none" w:sz="0" w:space="0" w:color="auto"/>
        <w:left w:val="none" w:sz="0" w:space="0" w:color="auto"/>
        <w:bottom w:val="none" w:sz="0" w:space="0" w:color="auto"/>
        <w:right w:val="none" w:sz="0" w:space="0" w:color="auto"/>
      </w:divBdr>
    </w:div>
    <w:div w:id="1172793244">
      <w:bodyDiv w:val="1"/>
      <w:marLeft w:val="0"/>
      <w:marRight w:val="0"/>
      <w:marTop w:val="0"/>
      <w:marBottom w:val="0"/>
      <w:divBdr>
        <w:top w:val="none" w:sz="0" w:space="0" w:color="auto"/>
        <w:left w:val="none" w:sz="0" w:space="0" w:color="auto"/>
        <w:bottom w:val="none" w:sz="0" w:space="0" w:color="auto"/>
        <w:right w:val="none" w:sz="0" w:space="0" w:color="auto"/>
      </w:divBdr>
      <w:divsChild>
        <w:div w:id="1509295263">
          <w:marLeft w:val="0"/>
          <w:marRight w:val="0"/>
          <w:marTop w:val="0"/>
          <w:marBottom w:val="0"/>
          <w:divBdr>
            <w:top w:val="none" w:sz="0" w:space="0" w:color="auto"/>
            <w:left w:val="none" w:sz="0" w:space="0" w:color="auto"/>
            <w:bottom w:val="none" w:sz="0" w:space="0" w:color="auto"/>
            <w:right w:val="none" w:sz="0" w:space="0" w:color="auto"/>
          </w:divBdr>
          <w:divsChild>
            <w:div w:id="1081485857">
              <w:marLeft w:val="0"/>
              <w:marRight w:val="0"/>
              <w:marTop w:val="0"/>
              <w:marBottom w:val="0"/>
              <w:divBdr>
                <w:top w:val="none" w:sz="0" w:space="0" w:color="auto"/>
                <w:left w:val="none" w:sz="0" w:space="0" w:color="auto"/>
                <w:bottom w:val="none" w:sz="0" w:space="0" w:color="auto"/>
                <w:right w:val="none" w:sz="0" w:space="0" w:color="auto"/>
              </w:divBdr>
              <w:divsChild>
                <w:div w:id="198843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908060">
      <w:bodyDiv w:val="1"/>
      <w:marLeft w:val="0"/>
      <w:marRight w:val="0"/>
      <w:marTop w:val="0"/>
      <w:marBottom w:val="0"/>
      <w:divBdr>
        <w:top w:val="none" w:sz="0" w:space="0" w:color="auto"/>
        <w:left w:val="none" w:sz="0" w:space="0" w:color="auto"/>
        <w:bottom w:val="none" w:sz="0" w:space="0" w:color="auto"/>
        <w:right w:val="none" w:sz="0" w:space="0" w:color="auto"/>
      </w:divBdr>
    </w:div>
    <w:div w:id="1599215561">
      <w:bodyDiv w:val="1"/>
      <w:marLeft w:val="0"/>
      <w:marRight w:val="0"/>
      <w:marTop w:val="0"/>
      <w:marBottom w:val="0"/>
      <w:divBdr>
        <w:top w:val="none" w:sz="0" w:space="0" w:color="auto"/>
        <w:left w:val="none" w:sz="0" w:space="0" w:color="auto"/>
        <w:bottom w:val="none" w:sz="0" w:space="0" w:color="auto"/>
        <w:right w:val="none" w:sz="0" w:space="0" w:color="auto"/>
      </w:divBdr>
    </w:div>
    <w:div w:id="1611160673">
      <w:bodyDiv w:val="1"/>
      <w:marLeft w:val="0"/>
      <w:marRight w:val="0"/>
      <w:marTop w:val="0"/>
      <w:marBottom w:val="0"/>
      <w:divBdr>
        <w:top w:val="none" w:sz="0" w:space="0" w:color="auto"/>
        <w:left w:val="none" w:sz="0" w:space="0" w:color="auto"/>
        <w:bottom w:val="none" w:sz="0" w:space="0" w:color="auto"/>
        <w:right w:val="none" w:sz="0" w:space="0" w:color="auto"/>
      </w:divBdr>
    </w:div>
    <w:div w:id="1804234071">
      <w:bodyDiv w:val="1"/>
      <w:marLeft w:val="0"/>
      <w:marRight w:val="0"/>
      <w:marTop w:val="0"/>
      <w:marBottom w:val="0"/>
      <w:divBdr>
        <w:top w:val="none" w:sz="0" w:space="0" w:color="auto"/>
        <w:left w:val="none" w:sz="0" w:space="0" w:color="auto"/>
        <w:bottom w:val="none" w:sz="0" w:space="0" w:color="auto"/>
        <w:right w:val="none" w:sz="0" w:space="0" w:color="auto"/>
      </w:divBdr>
    </w:div>
    <w:div w:id="1839271993">
      <w:bodyDiv w:val="1"/>
      <w:marLeft w:val="0"/>
      <w:marRight w:val="0"/>
      <w:marTop w:val="0"/>
      <w:marBottom w:val="0"/>
      <w:divBdr>
        <w:top w:val="none" w:sz="0" w:space="0" w:color="auto"/>
        <w:left w:val="none" w:sz="0" w:space="0" w:color="auto"/>
        <w:bottom w:val="none" w:sz="0" w:space="0" w:color="auto"/>
        <w:right w:val="none" w:sz="0" w:space="0" w:color="auto"/>
      </w:divBdr>
    </w:div>
    <w:div w:id="1985887732">
      <w:bodyDiv w:val="1"/>
      <w:marLeft w:val="0"/>
      <w:marRight w:val="0"/>
      <w:marTop w:val="0"/>
      <w:marBottom w:val="0"/>
      <w:divBdr>
        <w:top w:val="none" w:sz="0" w:space="0" w:color="auto"/>
        <w:left w:val="none" w:sz="0" w:space="0" w:color="auto"/>
        <w:bottom w:val="none" w:sz="0" w:space="0" w:color="auto"/>
        <w:right w:val="none" w:sz="0" w:space="0" w:color="auto"/>
      </w:divBdr>
    </w:div>
    <w:div w:id="2021003777">
      <w:bodyDiv w:val="1"/>
      <w:marLeft w:val="0"/>
      <w:marRight w:val="0"/>
      <w:marTop w:val="0"/>
      <w:marBottom w:val="0"/>
      <w:divBdr>
        <w:top w:val="none" w:sz="0" w:space="0" w:color="auto"/>
        <w:left w:val="none" w:sz="0" w:space="0" w:color="auto"/>
        <w:bottom w:val="none" w:sz="0" w:space="0" w:color="auto"/>
        <w:right w:val="none" w:sz="0" w:space="0" w:color="auto"/>
      </w:divBdr>
    </w:div>
    <w:div w:id="2088769797">
      <w:bodyDiv w:val="1"/>
      <w:marLeft w:val="0"/>
      <w:marRight w:val="0"/>
      <w:marTop w:val="0"/>
      <w:marBottom w:val="0"/>
      <w:divBdr>
        <w:top w:val="none" w:sz="0" w:space="0" w:color="auto"/>
        <w:left w:val="none" w:sz="0" w:space="0" w:color="auto"/>
        <w:bottom w:val="none" w:sz="0" w:space="0" w:color="auto"/>
        <w:right w:val="none" w:sz="0" w:space="0" w:color="auto"/>
      </w:divBdr>
    </w:div>
    <w:div w:id="21218028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paperpile.com/b/u7YUlw/Odn27" TargetMode="External"/><Relationship Id="rId21" Type="http://schemas.openxmlformats.org/officeDocument/2006/relationships/hyperlink" Target="https://paperpile.com/c/RcvCBz/ncAce" TargetMode="External"/><Relationship Id="rId42" Type="http://schemas.openxmlformats.org/officeDocument/2006/relationships/hyperlink" Target="https://paperpile.com/c/RcvCBz/BK00" TargetMode="External"/><Relationship Id="rId63" Type="http://schemas.openxmlformats.org/officeDocument/2006/relationships/hyperlink" Target="https://paperpile.com/c/RcvCBz/NqhfC" TargetMode="External"/><Relationship Id="rId84" Type="http://schemas.openxmlformats.org/officeDocument/2006/relationships/hyperlink" Target="http://paperpile.com/b/u7YUlw/Ffqpm" TargetMode="External"/><Relationship Id="rId138" Type="http://schemas.openxmlformats.org/officeDocument/2006/relationships/hyperlink" Target="http://paperpile.com/b/u7YUlw/aImfy" TargetMode="External"/><Relationship Id="rId159" Type="http://schemas.openxmlformats.org/officeDocument/2006/relationships/hyperlink" Target="http://paperpile.com/b/u7YUlw/seijp" TargetMode="External"/><Relationship Id="rId170" Type="http://schemas.openxmlformats.org/officeDocument/2006/relationships/hyperlink" Target="http://paperpile.com/b/u7YUlw/ssu7m" TargetMode="External"/><Relationship Id="rId191" Type="http://schemas.openxmlformats.org/officeDocument/2006/relationships/hyperlink" Target="http://paperpile.com/b/u7YUlw/Jie5v" TargetMode="External"/><Relationship Id="rId205" Type="http://schemas.openxmlformats.org/officeDocument/2006/relationships/hyperlink" Target="http://paperpile.com/b/u7YUlw/JmGOC" TargetMode="External"/><Relationship Id="rId226" Type="http://schemas.openxmlformats.org/officeDocument/2006/relationships/hyperlink" Target="https://paperpile.com/c/RcvCBz/5znG" TargetMode="External"/><Relationship Id="rId107" Type="http://schemas.openxmlformats.org/officeDocument/2006/relationships/hyperlink" Target="http://paperpile.com/b/u7YUlw/pO8DV" TargetMode="External"/><Relationship Id="rId11" Type="http://schemas.openxmlformats.org/officeDocument/2006/relationships/hyperlink" Target="https://paperpile.com/c/RcvCBz/LMsc" TargetMode="External"/><Relationship Id="rId32" Type="http://schemas.openxmlformats.org/officeDocument/2006/relationships/hyperlink" Target="https://paperpile.com/c/RcvCBz/5znG" TargetMode="External"/><Relationship Id="rId53" Type="http://schemas.openxmlformats.org/officeDocument/2006/relationships/hyperlink" Target="https://paperpile.com/c/RcvCBz/G0fc" TargetMode="External"/><Relationship Id="rId74" Type="http://schemas.openxmlformats.org/officeDocument/2006/relationships/hyperlink" Target="http://paperpile.com/b/u7YUlw/X1IvH" TargetMode="External"/><Relationship Id="rId128" Type="http://schemas.openxmlformats.org/officeDocument/2006/relationships/hyperlink" Target="http://paperpile.com/b/u7YUlw/cbxa0" TargetMode="External"/><Relationship Id="rId149" Type="http://schemas.openxmlformats.org/officeDocument/2006/relationships/hyperlink" Target="http://paperpile.com/b/u7YUlw/Dad1M" TargetMode="External"/><Relationship Id="rId5" Type="http://schemas.openxmlformats.org/officeDocument/2006/relationships/footnotes" Target="footnotes.xml"/><Relationship Id="rId95" Type="http://schemas.openxmlformats.org/officeDocument/2006/relationships/hyperlink" Target="http://paperpile.com/b/u7YUlw/0FQcu" TargetMode="External"/><Relationship Id="rId160" Type="http://schemas.openxmlformats.org/officeDocument/2006/relationships/hyperlink" Target="http://paperpile.com/b/u7YUlw/leiEL" TargetMode="External"/><Relationship Id="rId181" Type="http://schemas.openxmlformats.org/officeDocument/2006/relationships/hyperlink" Target="http://paperpile.com/b/u7YUlw/gtj4x" TargetMode="External"/><Relationship Id="rId216" Type="http://schemas.openxmlformats.org/officeDocument/2006/relationships/hyperlink" Target="http://paperpile.com/b/u7YUlw/FdFHy" TargetMode="External"/><Relationship Id="rId237" Type="http://schemas.openxmlformats.org/officeDocument/2006/relationships/header" Target="header1.xml"/><Relationship Id="rId22" Type="http://schemas.openxmlformats.org/officeDocument/2006/relationships/hyperlink" Target="https://paperpile.com/c/RcvCBz/9CvPh+tuA23" TargetMode="External"/><Relationship Id="rId43" Type="http://schemas.openxmlformats.org/officeDocument/2006/relationships/hyperlink" Target="https://paperpile.com/c/RcvCBz/F2RV+Mnlql+xatTF+cShko" TargetMode="External"/><Relationship Id="rId64" Type="http://schemas.openxmlformats.org/officeDocument/2006/relationships/hyperlink" Target="https://paperpile.com/c/RcvCBz/fS4Sr" TargetMode="External"/><Relationship Id="rId118" Type="http://schemas.openxmlformats.org/officeDocument/2006/relationships/hyperlink" Target="http://paperpile.com/b/u7YUlw/Odn27" TargetMode="External"/><Relationship Id="rId139" Type="http://schemas.openxmlformats.org/officeDocument/2006/relationships/hyperlink" Target="http://paperpile.com/b/u7YUlw/LKZZd" TargetMode="External"/><Relationship Id="rId85" Type="http://schemas.openxmlformats.org/officeDocument/2006/relationships/hyperlink" Target="http://paperpile.com/b/u7YUlw/X1IvH" TargetMode="External"/><Relationship Id="rId150" Type="http://schemas.openxmlformats.org/officeDocument/2006/relationships/hyperlink" Target="http://paperpile.com/b/u7YUlw/Dad1M" TargetMode="External"/><Relationship Id="rId171" Type="http://schemas.openxmlformats.org/officeDocument/2006/relationships/hyperlink" Target="http://paperpile.com/b/u7YUlw/TunFI" TargetMode="External"/><Relationship Id="rId192" Type="http://schemas.openxmlformats.org/officeDocument/2006/relationships/hyperlink" Target="http://paperpile.com/b/u7YUlw/Jie5v" TargetMode="External"/><Relationship Id="rId206" Type="http://schemas.openxmlformats.org/officeDocument/2006/relationships/hyperlink" Target="http://paperpile.com/b/u7YUlw/7M6vv" TargetMode="External"/><Relationship Id="rId227" Type="http://schemas.openxmlformats.org/officeDocument/2006/relationships/hyperlink" Target="https://paperpile.com/c/RcvCBz/YTzN" TargetMode="External"/><Relationship Id="rId12" Type="http://schemas.openxmlformats.org/officeDocument/2006/relationships/hyperlink" Target="https://paperpile.com/c/RcvCBz/WPs1" TargetMode="External"/><Relationship Id="rId33" Type="http://schemas.openxmlformats.org/officeDocument/2006/relationships/hyperlink" Target="https://paperpile.com/c/RcvCBz/fHEw" TargetMode="External"/><Relationship Id="rId108" Type="http://schemas.openxmlformats.org/officeDocument/2006/relationships/hyperlink" Target="http://paperpile.com/b/u7YUlw/pO8DV" TargetMode="External"/><Relationship Id="rId129" Type="http://schemas.openxmlformats.org/officeDocument/2006/relationships/hyperlink" Target="http://paperpile.com/b/u7YUlw/cbxa0" TargetMode="External"/><Relationship Id="rId54" Type="http://schemas.openxmlformats.org/officeDocument/2006/relationships/hyperlink" Target="https://paperpile.com/c/RcvCBz/6dYqJ" TargetMode="External"/><Relationship Id="rId75" Type="http://schemas.openxmlformats.org/officeDocument/2006/relationships/hyperlink" Target="http://paperpile.com/b/u7YUlw/f2CRE" TargetMode="External"/><Relationship Id="rId96" Type="http://schemas.openxmlformats.org/officeDocument/2006/relationships/hyperlink" Target="http://paperpile.com/b/u7YUlw/VArho" TargetMode="External"/><Relationship Id="rId140" Type="http://schemas.openxmlformats.org/officeDocument/2006/relationships/hyperlink" Target="http://paperpile.com/b/u7YUlw/LKZZd" TargetMode="External"/><Relationship Id="rId161" Type="http://schemas.openxmlformats.org/officeDocument/2006/relationships/hyperlink" Target="http://paperpile.com/b/u7YUlw/leiEL" TargetMode="External"/><Relationship Id="rId182" Type="http://schemas.openxmlformats.org/officeDocument/2006/relationships/hyperlink" Target="http://paperpile.com/b/u7YUlw/gtj4x" TargetMode="External"/><Relationship Id="rId217" Type="http://schemas.openxmlformats.org/officeDocument/2006/relationships/hyperlink" Target="http://paperpile.com/b/u7YUlw/FdFHy" TargetMode="External"/><Relationship Id="rId6" Type="http://schemas.openxmlformats.org/officeDocument/2006/relationships/endnotes" Target="endnotes.xml"/><Relationship Id="rId238" Type="http://schemas.openxmlformats.org/officeDocument/2006/relationships/header" Target="header2.xml"/><Relationship Id="rId23" Type="http://schemas.openxmlformats.org/officeDocument/2006/relationships/hyperlink" Target="https://paperpile.com/c/RcvCBz/mUXd1" TargetMode="External"/><Relationship Id="rId119" Type="http://schemas.openxmlformats.org/officeDocument/2006/relationships/hyperlink" Target="http://paperpile.com/b/u7YUlw/r23qv" TargetMode="External"/><Relationship Id="rId44" Type="http://schemas.openxmlformats.org/officeDocument/2006/relationships/hyperlink" Target="https://paperpile.com/c/RcvCBz/F2RV+JyHC" TargetMode="External"/><Relationship Id="rId65" Type="http://schemas.openxmlformats.org/officeDocument/2006/relationships/hyperlink" Target="https://paperpile.com/c/RcvCBz/fS4Sr" TargetMode="External"/><Relationship Id="rId86" Type="http://schemas.openxmlformats.org/officeDocument/2006/relationships/hyperlink" Target="http://paperpile.com/b/u7YUlw/Ffqpm" TargetMode="External"/><Relationship Id="rId130" Type="http://schemas.openxmlformats.org/officeDocument/2006/relationships/hyperlink" Target="http://paperpile.com/b/u7YUlw/04e1M" TargetMode="External"/><Relationship Id="rId151" Type="http://schemas.openxmlformats.org/officeDocument/2006/relationships/hyperlink" Target="http://paperpile.com/b/u7YUlw/Dad1M" TargetMode="External"/><Relationship Id="rId172" Type="http://schemas.openxmlformats.org/officeDocument/2006/relationships/hyperlink" Target="http://paperpile.com/b/u7YUlw/z62H3" TargetMode="External"/><Relationship Id="rId193" Type="http://schemas.openxmlformats.org/officeDocument/2006/relationships/hyperlink" Target="http://paperpile.com/b/u7YUlw/Jie5v" TargetMode="External"/><Relationship Id="rId207" Type="http://schemas.openxmlformats.org/officeDocument/2006/relationships/hyperlink" Target="http://paperpile.com/b/u7YUlw/7M6vv" TargetMode="External"/><Relationship Id="rId228" Type="http://schemas.openxmlformats.org/officeDocument/2006/relationships/hyperlink" Target="https://paperpile.com/c/RcvCBz/PcO2" TargetMode="External"/><Relationship Id="rId13" Type="http://schemas.openxmlformats.org/officeDocument/2006/relationships/hyperlink" Target="https://paperpile.com/c/RcvCBz/Kv1B+BK00+fHEw" TargetMode="External"/><Relationship Id="rId109" Type="http://schemas.openxmlformats.org/officeDocument/2006/relationships/hyperlink" Target="http://paperpile.com/b/u7YUlw/4prQB" TargetMode="External"/><Relationship Id="rId34" Type="http://schemas.openxmlformats.org/officeDocument/2006/relationships/hyperlink" Target="https://paperpile.com/c/RcvCBz/yJ0u+32wY" TargetMode="External"/><Relationship Id="rId55" Type="http://schemas.openxmlformats.org/officeDocument/2006/relationships/hyperlink" Target="https://paperpile.com/c/RcvCBz/S5kA" TargetMode="External"/><Relationship Id="rId76" Type="http://schemas.openxmlformats.org/officeDocument/2006/relationships/hyperlink" Target="http://paperpile.com/b/u7YUlw/X1IvH" TargetMode="External"/><Relationship Id="rId97" Type="http://schemas.openxmlformats.org/officeDocument/2006/relationships/hyperlink" Target="http://paperpile.com/b/u7YUlw/VArho" TargetMode="External"/><Relationship Id="rId120" Type="http://schemas.openxmlformats.org/officeDocument/2006/relationships/hyperlink" Target="http://paperpile.com/b/u7YUlw/r23qv" TargetMode="External"/><Relationship Id="rId141" Type="http://schemas.openxmlformats.org/officeDocument/2006/relationships/hyperlink" Target="http://paperpile.com/b/u7YUlw/LKZZd" TargetMode="External"/><Relationship Id="rId7" Type="http://schemas.openxmlformats.org/officeDocument/2006/relationships/comments" Target="comments.xml"/><Relationship Id="rId162" Type="http://schemas.openxmlformats.org/officeDocument/2006/relationships/hyperlink" Target="http://paperpile.com/b/u7YUlw/6XBcr" TargetMode="External"/><Relationship Id="rId183" Type="http://schemas.openxmlformats.org/officeDocument/2006/relationships/hyperlink" Target="http://paperpile.com/b/u7YUlw/YH6Za" TargetMode="External"/><Relationship Id="rId218" Type="http://schemas.openxmlformats.org/officeDocument/2006/relationships/hyperlink" Target="http://paperpile.com/b/u7YUlw/FdFHy" TargetMode="External"/><Relationship Id="rId239" Type="http://schemas.openxmlformats.org/officeDocument/2006/relationships/footer" Target="footer1.xml"/><Relationship Id="rId24" Type="http://schemas.openxmlformats.org/officeDocument/2006/relationships/hyperlink" Target="https://paperpile.com/c/RcvCBz/WIS1B+4Xo6+xO2XC+Mnlql" TargetMode="External"/><Relationship Id="rId45" Type="http://schemas.openxmlformats.org/officeDocument/2006/relationships/hyperlink" Target="https://paperpile.com/c/RcvCBz/3nY2d" TargetMode="External"/><Relationship Id="rId66" Type="http://schemas.openxmlformats.org/officeDocument/2006/relationships/hyperlink" Target="https://paperpile.com/c/RcvCBz/n8ZkV" TargetMode="External"/><Relationship Id="rId87" Type="http://schemas.openxmlformats.org/officeDocument/2006/relationships/hyperlink" Target="http://paperpile.com/b/u7YUlw/Ffqpm" TargetMode="External"/><Relationship Id="rId110" Type="http://schemas.openxmlformats.org/officeDocument/2006/relationships/hyperlink" Target="http://paperpile.com/b/u7YUlw/4prQB" TargetMode="External"/><Relationship Id="rId131" Type="http://schemas.openxmlformats.org/officeDocument/2006/relationships/hyperlink" Target="http://paperpile.com/b/u7YUlw/04e1M" TargetMode="External"/><Relationship Id="rId152" Type="http://schemas.openxmlformats.org/officeDocument/2006/relationships/hyperlink" Target="http://paperpile.com/b/u7YUlw/Dad1M" TargetMode="External"/><Relationship Id="rId173" Type="http://schemas.openxmlformats.org/officeDocument/2006/relationships/hyperlink" Target="http://paperpile.com/b/u7YUlw/z62H3" TargetMode="External"/><Relationship Id="rId194" Type="http://schemas.openxmlformats.org/officeDocument/2006/relationships/hyperlink" Target="http://paperpile.com/b/u7YUlw/Jie5v" TargetMode="External"/><Relationship Id="rId208" Type="http://schemas.openxmlformats.org/officeDocument/2006/relationships/hyperlink" Target="http://paperpile.com/b/u7YUlw/7M6vv" TargetMode="External"/><Relationship Id="rId229" Type="http://schemas.openxmlformats.org/officeDocument/2006/relationships/hyperlink" Target="https://paperpile.com/c/RcvCBz/nldI" TargetMode="External"/><Relationship Id="rId240" Type="http://schemas.openxmlformats.org/officeDocument/2006/relationships/footer" Target="footer2.xml"/><Relationship Id="rId14" Type="http://schemas.openxmlformats.org/officeDocument/2006/relationships/hyperlink" Target="https://paperpile.com/c/RcvCBz/XYJg+8XqE+4Xo6+LCY4" TargetMode="External"/><Relationship Id="rId35" Type="http://schemas.openxmlformats.org/officeDocument/2006/relationships/hyperlink" Target="https://paperpile.com/c/RcvCBz/YZpv" TargetMode="External"/><Relationship Id="rId56" Type="http://schemas.openxmlformats.org/officeDocument/2006/relationships/hyperlink" Target="https://paperpile.com/c/RcvCBz/Qpv1" TargetMode="External"/><Relationship Id="rId77" Type="http://schemas.openxmlformats.org/officeDocument/2006/relationships/hyperlink" Target="http://paperpile.com/b/u7YUlw/f2CRE" TargetMode="External"/><Relationship Id="rId100" Type="http://schemas.openxmlformats.org/officeDocument/2006/relationships/hyperlink" Target="http://paperpile.com/b/u7YUlw/VArho" TargetMode="External"/><Relationship Id="rId8" Type="http://schemas.microsoft.com/office/2011/relationships/commentsExtended" Target="commentsExtended.xml"/><Relationship Id="rId98" Type="http://schemas.openxmlformats.org/officeDocument/2006/relationships/hyperlink" Target="http://paperpile.com/b/u7YUlw/VArho" TargetMode="External"/><Relationship Id="rId121" Type="http://schemas.openxmlformats.org/officeDocument/2006/relationships/hyperlink" Target="http://paperpile.com/b/u7YUlw/r23qv" TargetMode="External"/><Relationship Id="rId142" Type="http://schemas.openxmlformats.org/officeDocument/2006/relationships/hyperlink" Target="http://paperpile.com/b/u7YUlw/LKZZd" TargetMode="External"/><Relationship Id="rId163" Type="http://schemas.openxmlformats.org/officeDocument/2006/relationships/hyperlink" Target="http://paperpile.com/b/u7YUlw/6XBcr" TargetMode="External"/><Relationship Id="rId184" Type="http://schemas.openxmlformats.org/officeDocument/2006/relationships/hyperlink" Target="http://paperpile.com/b/u7YUlw/zQocN" TargetMode="External"/><Relationship Id="rId219" Type="http://schemas.openxmlformats.org/officeDocument/2006/relationships/hyperlink" Target="http://paperpile.com/b/u7YUlw/nXAY3" TargetMode="External"/><Relationship Id="rId230" Type="http://schemas.openxmlformats.org/officeDocument/2006/relationships/hyperlink" Target="https://paperpile.com/c/RcvCBz/YTzN" TargetMode="External"/><Relationship Id="rId25" Type="http://schemas.openxmlformats.org/officeDocument/2006/relationships/hyperlink" Target="https://paperpile.com/c/RcvCBz/b4caa+mYiIY" TargetMode="External"/><Relationship Id="rId46" Type="http://schemas.openxmlformats.org/officeDocument/2006/relationships/hyperlink" Target="https://paperpile.com/c/RcvCBz/JyHC" TargetMode="External"/><Relationship Id="rId67" Type="http://schemas.openxmlformats.org/officeDocument/2006/relationships/hyperlink" Target="https://paperpile.com/c/RcvCBz/n8ZkV" TargetMode="External"/><Relationship Id="rId88" Type="http://schemas.openxmlformats.org/officeDocument/2006/relationships/hyperlink" Target="http://paperpile.com/b/u7YUlw/Ffqpm" TargetMode="External"/><Relationship Id="rId111" Type="http://schemas.openxmlformats.org/officeDocument/2006/relationships/hyperlink" Target="http://paperpile.com/b/u7YUlw/4prQB" TargetMode="External"/><Relationship Id="rId132" Type="http://schemas.openxmlformats.org/officeDocument/2006/relationships/hyperlink" Target="http://paperpile.com/b/u7YUlw/04e1M" TargetMode="External"/><Relationship Id="rId153" Type="http://schemas.openxmlformats.org/officeDocument/2006/relationships/hyperlink" Target="http://paperpile.com/b/u7YUlw/Dad1M" TargetMode="External"/><Relationship Id="rId174" Type="http://schemas.openxmlformats.org/officeDocument/2006/relationships/hyperlink" Target="http://paperpile.com/b/u7YUlw/z62H3" TargetMode="External"/><Relationship Id="rId195" Type="http://schemas.openxmlformats.org/officeDocument/2006/relationships/hyperlink" Target="http://paperpile.com/b/u7YUlw/Jie5v" TargetMode="External"/><Relationship Id="rId209" Type="http://schemas.openxmlformats.org/officeDocument/2006/relationships/hyperlink" Target="http://paperpile.com/b/u7YUlw/l24yi" TargetMode="External"/><Relationship Id="rId220" Type="http://schemas.openxmlformats.org/officeDocument/2006/relationships/hyperlink" Target="http://www.nmfs.noaa.gov/Aquaculture/Docs/Aquaculture_docs/Noaa_fisheries_marine_aquaculture_strategic_plan_fy_2016-2020.Pdf" TargetMode="External"/><Relationship Id="rId241" Type="http://schemas.openxmlformats.org/officeDocument/2006/relationships/header" Target="header3.xml"/><Relationship Id="rId15" Type="http://schemas.openxmlformats.org/officeDocument/2006/relationships/hyperlink" Target="https://paperpile.com/c/RcvCBz/F2RV" TargetMode="External"/><Relationship Id="rId36" Type="http://schemas.openxmlformats.org/officeDocument/2006/relationships/hyperlink" Target="https://paperpile.com/c/RcvCBz/32wY" TargetMode="External"/><Relationship Id="rId57" Type="http://schemas.openxmlformats.org/officeDocument/2006/relationships/hyperlink" Target="https://paperpile.com/c/RcvCBz/mjYj+6o47" TargetMode="External"/><Relationship Id="rId10" Type="http://schemas.openxmlformats.org/officeDocument/2006/relationships/hyperlink" Target="https://paperpile.com/c/RcvCBz/8XqE+F2RV" TargetMode="External"/><Relationship Id="rId31" Type="http://schemas.openxmlformats.org/officeDocument/2006/relationships/hyperlink" Target="https://paperpile.com/c/RcvCBz/AtYlO" TargetMode="External"/><Relationship Id="rId52" Type="http://schemas.openxmlformats.org/officeDocument/2006/relationships/hyperlink" Target="https://paperpile.com/c/RcvCBz/KAF1" TargetMode="External"/><Relationship Id="rId73" Type="http://schemas.openxmlformats.org/officeDocument/2006/relationships/hyperlink" Target="http://paperpile.com/b/u7YUlw/X1IvH" TargetMode="External"/><Relationship Id="rId78" Type="http://schemas.openxmlformats.org/officeDocument/2006/relationships/hyperlink" Target="http://paperpile.com/b/u7YUlw/tGk1m" TargetMode="External"/><Relationship Id="rId94" Type="http://schemas.openxmlformats.org/officeDocument/2006/relationships/hyperlink" Target="http://paperpile.com/b/u7YUlw/nC9P4" TargetMode="External"/><Relationship Id="rId99" Type="http://schemas.openxmlformats.org/officeDocument/2006/relationships/hyperlink" Target="http://paperpile.com/b/u7YUlw/VArho" TargetMode="External"/><Relationship Id="rId101" Type="http://schemas.openxmlformats.org/officeDocument/2006/relationships/hyperlink" Target="http://paperpile.com/b/u7YUlw/ehBjt" TargetMode="External"/><Relationship Id="rId122" Type="http://schemas.openxmlformats.org/officeDocument/2006/relationships/hyperlink" Target="http://paperpile.com/b/u7YUlw/Lh0TW" TargetMode="External"/><Relationship Id="rId143" Type="http://schemas.openxmlformats.org/officeDocument/2006/relationships/hyperlink" Target="http://paperpile.com/b/u7YUlw/LKZZd" TargetMode="External"/><Relationship Id="rId148" Type="http://schemas.openxmlformats.org/officeDocument/2006/relationships/hyperlink" Target="http://paperpile.com/b/u7YUlw/qAzw8" TargetMode="External"/><Relationship Id="rId164" Type="http://schemas.openxmlformats.org/officeDocument/2006/relationships/hyperlink" Target="http://paperpile.com/b/u7YUlw/6XBcr" TargetMode="External"/><Relationship Id="rId169" Type="http://schemas.openxmlformats.org/officeDocument/2006/relationships/hyperlink" Target="http://paperpile.com/b/u7YUlw/Cflau" TargetMode="External"/><Relationship Id="rId185" Type="http://schemas.openxmlformats.org/officeDocument/2006/relationships/hyperlink" Target="http://paperpile.com/b/u7YUlw/rMKUS" TargetMode="External"/><Relationship Id="rId4" Type="http://schemas.openxmlformats.org/officeDocument/2006/relationships/webSettings" Target="webSettings.xml"/><Relationship Id="rId9" Type="http://schemas.microsoft.com/office/2016/09/relationships/commentsIds" Target="commentsIds.xml"/><Relationship Id="rId180" Type="http://schemas.openxmlformats.org/officeDocument/2006/relationships/hyperlink" Target="http://paperpile.com/b/u7YUlw/gtj4x" TargetMode="External"/><Relationship Id="rId210" Type="http://schemas.openxmlformats.org/officeDocument/2006/relationships/hyperlink" Target="http://paperpile.com/b/u7YUlw/gEfgL" TargetMode="External"/><Relationship Id="rId215" Type="http://schemas.openxmlformats.org/officeDocument/2006/relationships/hyperlink" Target="http://paperpile.com/b/u7YUlw/FdFHy" TargetMode="External"/><Relationship Id="rId236" Type="http://schemas.openxmlformats.org/officeDocument/2006/relationships/image" Target="media/image5.png"/><Relationship Id="rId26" Type="http://schemas.openxmlformats.org/officeDocument/2006/relationships/hyperlink" Target="https://paperpile.com/c/RcvCBz/4Xo6" TargetMode="External"/><Relationship Id="rId231" Type="http://schemas.openxmlformats.org/officeDocument/2006/relationships/hyperlink" Target="https://paperpile.com/c/RcvCBz/YTzN" TargetMode="External"/><Relationship Id="rId47" Type="http://schemas.openxmlformats.org/officeDocument/2006/relationships/hyperlink" Target="https://paperpile.com/c/RcvCBz/XYJg+LCY4+YZpv+8XqE" TargetMode="External"/><Relationship Id="rId68" Type="http://schemas.openxmlformats.org/officeDocument/2006/relationships/hyperlink" Target="http://paperpile.com/b/u7YUlw/2IwEJ" TargetMode="External"/><Relationship Id="rId89" Type="http://schemas.openxmlformats.org/officeDocument/2006/relationships/hyperlink" Target="http://paperpile.com/b/u7YUlw/r5fad" TargetMode="External"/><Relationship Id="rId112" Type="http://schemas.openxmlformats.org/officeDocument/2006/relationships/hyperlink" Target="http://paperpile.com/b/u7YUlw/TBz5t" TargetMode="External"/><Relationship Id="rId133" Type="http://schemas.openxmlformats.org/officeDocument/2006/relationships/hyperlink" Target="http://paperpile.com/b/u7YUlw/hWraM" TargetMode="External"/><Relationship Id="rId154" Type="http://schemas.openxmlformats.org/officeDocument/2006/relationships/hyperlink" Target="http://paperpile.com/b/u7YUlw/IenQf" TargetMode="External"/><Relationship Id="rId175" Type="http://schemas.openxmlformats.org/officeDocument/2006/relationships/hyperlink" Target="http://paperpile.com/b/u7YUlw/3K9fr" TargetMode="External"/><Relationship Id="rId196" Type="http://schemas.openxmlformats.org/officeDocument/2006/relationships/hyperlink" Target="http://paperpile.com/b/u7YUlw/Y7ozD" TargetMode="External"/><Relationship Id="rId200" Type="http://schemas.openxmlformats.org/officeDocument/2006/relationships/hyperlink" Target="http://paperpile.com/b/u7YUlw/JmGOC" TargetMode="External"/><Relationship Id="rId16" Type="http://schemas.openxmlformats.org/officeDocument/2006/relationships/hyperlink" Target="https://paperpile.com/c/RcvCBz/WIS1B+mYiIY" TargetMode="External"/><Relationship Id="rId221" Type="http://schemas.openxmlformats.org/officeDocument/2006/relationships/hyperlink" Target="https://paperpile.com/c/RcvCBz/gRUN" TargetMode="External"/><Relationship Id="rId242" Type="http://schemas.openxmlformats.org/officeDocument/2006/relationships/footer" Target="footer3.xml"/><Relationship Id="rId37" Type="http://schemas.openxmlformats.org/officeDocument/2006/relationships/hyperlink" Target="https://paperpile.com/c/RcvCBz/yJ0u+pnEn+7Oex" TargetMode="External"/><Relationship Id="rId58" Type="http://schemas.openxmlformats.org/officeDocument/2006/relationships/hyperlink" Target="https://paperpile.com/c/RcvCBz/sHSc" TargetMode="External"/><Relationship Id="rId79" Type="http://schemas.openxmlformats.org/officeDocument/2006/relationships/hyperlink" Target="http://paperpile.com/b/u7YUlw/tGk1m" TargetMode="External"/><Relationship Id="rId102" Type="http://schemas.openxmlformats.org/officeDocument/2006/relationships/hyperlink" Target="http://paperpile.com/b/u7YUlw/0IZ0b" TargetMode="External"/><Relationship Id="rId123" Type="http://schemas.openxmlformats.org/officeDocument/2006/relationships/hyperlink" Target="http://paperpile.com/b/u7YUlw/Lh0TW" TargetMode="External"/><Relationship Id="rId144" Type="http://schemas.openxmlformats.org/officeDocument/2006/relationships/hyperlink" Target="http://paperpile.com/b/u7YUlw/qAzw8" TargetMode="External"/><Relationship Id="rId90" Type="http://schemas.openxmlformats.org/officeDocument/2006/relationships/hyperlink" Target="http://paperpile.com/b/u7YUlw/r5fad" TargetMode="External"/><Relationship Id="rId165" Type="http://schemas.openxmlformats.org/officeDocument/2006/relationships/hyperlink" Target="http://paperpile.com/b/u7YUlw/4B4OL" TargetMode="External"/><Relationship Id="rId186" Type="http://schemas.openxmlformats.org/officeDocument/2006/relationships/hyperlink" Target="http://paperpile.com/b/u7YUlw/rMKUS" TargetMode="External"/><Relationship Id="rId211" Type="http://schemas.openxmlformats.org/officeDocument/2006/relationships/hyperlink" Target="http://paperpile.com/b/u7YUlw/gEfgL" TargetMode="External"/><Relationship Id="rId232" Type="http://schemas.openxmlformats.org/officeDocument/2006/relationships/image" Target="media/image1.png"/><Relationship Id="rId27" Type="http://schemas.openxmlformats.org/officeDocument/2006/relationships/hyperlink" Target="https://paperpile.com/c/RcvCBz/UtJP" TargetMode="External"/><Relationship Id="rId48" Type="http://schemas.openxmlformats.org/officeDocument/2006/relationships/hyperlink" Target="https://paperpile.com/c/RcvCBz/XYJg+LCY4+YZpv+8XqE" TargetMode="External"/><Relationship Id="rId69" Type="http://schemas.openxmlformats.org/officeDocument/2006/relationships/hyperlink" Target="http://paperpile.com/b/u7YUlw/KQqsW" TargetMode="External"/><Relationship Id="rId113" Type="http://schemas.openxmlformats.org/officeDocument/2006/relationships/hyperlink" Target="http://paperpile.com/b/u7YUlw/wIv3y" TargetMode="External"/><Relationship Id="rId134" Type="http://schemas.openxmlformats.org/officeDocument/2006/relationships/hyperlink" Target="http://paperpile.com/b/u7YUlw/iQkTI" TargetMode="External"/><Relationship Id="rId80" Type="http://schemas.openxmlformats.org/officeDocument/2006/relationships/hyperlink" Target="http://paperpile.com/b/u7YUlw/tGk1m" TargetMode="External"/><Relationship Id="rId155" Type="http://schemas.openxmlformats.org/officeDocument/2006/relationships/hyperlink" Target="http://paperpile.com/b/u7YUlw/IenQf" TargetMode="External"/><Relationship Id="rId176" Type="http://schemas.openxmlformats.org/officeDocument/2006/relationships/hyperlink" Target="http://paperpile.com/b/u7YUlw/FbY4H" TargetMode="External"/><Relationship Id="rId197" Type="http://schemas.openxmlformats.org/officeDocument/2006/relationships/hyperlink" Target="http://paperpile.com/b/u7YUlw/Y7ozD" TargetMode="External"/><Relationship Id="rId201" Type="http://schemas.openxmlformats.org/officeDocument/2006/relationships/hyperlink" Target="http://paperpile.com/b/u7YUlw/JmGOC" TargetMode="External"/><Relationship Id="rId222" Type="http://schemas.openxmlformats.org/officeDocument/2006/relationships/hyperlink" Target="https://paperpile.com/c/RcvCBz/OVeW" TargetMode="External"/><Relationship Id="rId243" Type="http://schemas.openxmlformats.org/officeDocument/2006/relationships/fontTable" Target="fontTable.xml"/><Relationship Id="rId17" Type="http://schemas.openxmlformats.org/officeDocument/2006/relationships/hyperlink" Target="https://paperpile.com/c/RcvCBz/3OMWW+8XqE" TargetMode="External"/><Relationship Id="rId38" Type="http://schemas.openxmlformats.org/officeDocument/2006/relationships/hyperlink" Target="https://paperpile.com/c/RcvCBz/IbKwa" TargetMode="External"/><Relationship Id="rId59" Type="http://schemas.openxmlformats.org/officeDocument/2006/relationships/hyperlink" Target="https://paperpile.com/c/RcvCBz/pTz3" TargetMode="External"/><Relationship Id="rId103" Type="http://schemas.openxmlformats.org/officeDocument/2006/relationships/hyperlink" Target="http://paperpile.com/b/u7YUlw/0IZ0b" TargetMode="External"/><Relationship Id="rId124" Type="http://schemas.openxmlformats.org/officeDocument/2006/relationships/hyperlink" Target="http://paperpile.com/b/u7YUlw/Lh0TW" TargetMode="External"/><Relationship Id="rId70" Type="http://schemas.openxmlformats.org/officeDocument/2006/relationships/hyperlink" Target="http://paperpile.com/b/u7YUlw/KQqsW" TargetMode="External"/><Relationship Id="rId91" Type="http://schemas.openxmlformats.org/officeDocument/2006/relationships/hyperlink" Target="http://paperpile.com/b/u7YUlw/r5fad" TargetMode="External"/><Relationship Id="rId145" Type="http://schemas.openxmlformats.org/officeDocument/2006/relationships/hyperlink" Target="http://paperpile.com/b/u7YUlw/qAzw8" TargetMode="External"/><Relationship Id="rId166" Type="http://schemas.openxmlformats.org/officeDocument/2006/relationships/hyperlink" Target="http://paperpile.com/b/u7YUlw/4B4OL" TargetMode="External"/><Relationship Id="rId187" Type="http://schemas.openxmlformats.org/officeDocument/2006/relationships/hyperlink" Target="http://paperpile.com/b/u7YUlw/rMKUS" TargetMode="External"/><Relationship Id="rId1" Type="http://schemas.openxmlformats.org/officeDocument/2006/relationships/numbering" Target="numbering.xml"/><Relationship Id="rId212" Type="http://schemas.openxmlformats.org/officeDocument/2006/relationships/hyperlink" Target="http://paperpile.com/b/u7YUlw/gEfgL" TargetMode="External"/><Relationship Id="rId233" Type="http://schemas.openxmlformats.org/officeDocument/2006/relationships/image" Target="media/image2.png"/><Relationship Id="rId28" Type="http://schemas.openxmlformats.org/officeDocument/2006/relationships/hyperlink" Target="https://paperpile.com/c/RcvCBz/UtJP+tkTE" TargetMode="External"/><Relationship Id="rId49" Type="http://schemas.openxmlformats.org/officeDocument/2006/relationships/hyperlink" Target="https://paperpile.com/c/RcvCBz/XYJg+LCY4+YZpv+8XqE" TargetMode="External"/><Relationship Id="rId114" Type="http://schemas.openxmlformats.org/officeDocument/2006/relationships/hyperlink" Target="http://paperpile.com/b/u7YUlw/wIv3y" TargetMode="External"/><Relationship Id="rId60" Type="http://schemas.openxmlformats.org/officeDocument/2006/relationships/hyperlink" Target="https://paperpile.com/c/RcvCBz/HGUAl" TargetMode="External"/><Relationship Id="rId81" Type="http://schemas.openxmlformats.org/officeDocument/2006/relationships/hyperlink" Target="http://paperpile.com/b/u7YUlw/TDMDi" TargetMode="External"/><Relationship Id="rId135" Type="http://schemas.openxmlformats.org/officeDocument/2006/relationships/hyperlink" Target="http://paperpile.com/b/u7YUlw/iQkTI" TargetMode="External"/><Relationship Id="rId156" Type="http://schemas.openxmlformats.org/officeDocument/2006/relationships/hyperlink" Target="http://paperpile.com/b/u7YUlw/IenQf" TargetMode="External"/><Relationship Id="rId177" Type="http://schemas.openxmlformats.org/officeDocument/2006/relationships/hyperlink" Target="http://paperpile.com/b/u7YUlw/iWJlJ" TargetMode="External"/><Relationship Id="rId198" Type="http://schemas.openxmlformats.org/officeDocument/2006/relationships/hyperlink" Target="http://paperpile.com/b/u7YUlw/Y7ozD" TargetMode="External"/><Relationship Id="rId202" Type="http://schemas.openxmlformats.org/officeDocument/2006/relationships/hyperlink" Target="http://paperpile.com/b/u7YUlw/JmGOC" TargetMode="External"/><Relationship Id="rId223" Type="http://schemas.openxmlformats.org/officeDocument/2006/relationships/hyperlink" Target="https://paperpile.com/c/RcvCBz/qa4y" TargetMode="External"/><Relationship Id="rId244" Type="http://schemas.microsoft.com/office/2011/relationships/people" Target="people.xml"/><Relationship Id="rId18" Type="http://schemas.openxmlformats.org/officeDocument/2006/relationships/hyperlink" Target="https://paperpile.com/c/RcvCBz/fCuiB+UcuCB+6uzt+UbCiT+QfddC+kcElC" TargetMode="External"/><Relationship Id="rId39" Type="http://schemas.openxmlformats.org/officeDocument/2006/relationships/hyperlink" Target="https://paperpile.com/c/RcvCBz/s92BU" TargetMode="External"/><Relationship Id="rId50" Type="http://schemas.openxmlformats.org/officeDocument/2006/relationships/hyperlink" Target="https://paperpile.com/c/RcvCBz/32wY" TargetMode="External"/><Relationship Id="rId104" Type="http://schemas.openxmlformats.org/officeDocument/2006/relationships/hyperlink" Target="http://paperpile.com/b/u7YUlw/0IZ0b" TargetMode="External"/><Relationship Id="rId125" Type="http://schemas.openxmlformats.org/officeDocument/2006/relationships/hyperlink" Target="http://paperpile.com/b/u7YUlw/cbxa0" TargetMode="External"/><Relationship Id="rId146" Type="http://schemas.openxmlformats.org/officeDocument/2006/relationships/hyperlink" Target="http://paperpile.com/b/u7YUlw/qAzw8" TargetMode="External"/><Relationship Id="rId167" Type="http://schemas.openxmlformats.org/officeDocument/2006/relationships/hyperlink" Target="http://paperpile.com/b/u7YUlw/Cflau" TargetMode="External"/><Relationship Id="rId188" Type="http://schemas.openxmlformats.org/officeDocument/2006/relationships/hyperlink" Target="http://paperpile.com/b/u7YUlw/85TBa" TargetMode="External"/><Relationship Id="rId71" Type="http://schemas.openxmlformats.org/officeDocument/2006/relationships/hyperlink" Target="http://paperpile.com/b/u7YUlw/KQqsW" TargetMode="External"/><Relationship Id="rId92" Type="http://schemas.openxmlformats.org/officeDocument/2006/relationships/hyperlink" Target="http://paperpile.com/b/u7YUlw/nC9P4" TargetMode="External"/><Relationship Id="rId213" Type="http://schemas.openxmlformats.org/officeDocument/2006/relationships/hyperlink" Target="http://paperpile.com/b/u7YUlw/rPpmJ" TargetMode="External"/><Relationship Id="rId234" Type="http://schemas.openxmlformats.org/officeDocument/2006/relationships/image" Target="media/image3.jpg"/><Relationship Id="rId2" Type="http://schemas.openxmlformats.org/officeDocument/2006/relationships/styles" Target="styles.xml"/><Relationship Id="rId29" Type="http://schemas.openxmlformats.org/officeDocument/2006/relationships/hyperlink" Target="https://paperpile.com/c/RcvCBz/UtJP" TargetMode="External"/><Relationship Id="rId40" Type="http://schemas.openxmlformats.org/officeDocument/2006/relationships/hyperlink" Target="https://paperpile.com/c/RcvCBz/ZJJB+4Jtk+3QvE+qjqn" TargetMode="External"/><Relationship Id="rId115" Type="http://schemas.openxmlformats.org/officeDocument/2006/relationships/hyperlink" Target="http://paperpile.com/b/u7YUlw/wIv3y" TargetMode="External"/><Relationship Id="rId136" Type="http://schemas.openxmlformats.org/officeDocument/2006/relationships/hyperlink" Target="http://paperpile.com/b/u7YUlw/iQkTI" TargetMode="External"/><Relationship Id="rId157" Type="http://schemas.openxmlformats.org/officeDocument/2006/relationships/hyperlink" Target="http://paperpile.com/b/u7YUlw/xeBh5" TargetMode="External"/><Relationship Id="rId178" Type="http://schemas.openxmlformats.org/officeDocument/2006/relationships/hyperlink" Target="http://paperpile.com/b/u7YUlw/gtj4x" TargetMode="External"/><Relationship Id="rId61" Type="http://schemas.openxmlformats.org/officeDocument/2006/relationships/hyperlink" Target="https://paperpile.com/c/RcvCBz/HGUAl" TargetMode="External"/><Relationship Id="rId82" Type="http://schemas.openxmlformats.org/officeDocument/2006/relationships/hyperlink" Target="http://paperpile.com/b/u7YUlw/X1IvH" TargetMode="External"/><Relationship Id="rId199" Type="http://schemas.openxmlformats.org/officeDocument/2006/relationships/hyperlink" Target="http://paperpile.com/b/u7YUlw/JmGOC" TargetMode="External"/><Relationship Id="rId203" Type="http://schemas.openxmlformats.org/officeDocument/2006/relationships/hyperlink" Target="http://paperpile.com/b/u7YUlw/JmGOC" TargetMode="External"/><Relationship Id="rId19" Type="http://schemas.openxmlformats.org/officeDocument/2006/relationships/hyperlink" Target="https://paperpile.com/c/RcvCBz/dqCHX" TargetMode="External"/><Relationship Id="rId224" Type="http://schemas.openxmlformats.org/officeDocument/2006/relationships/hyperlink" Target="https://paperpile.com/c/RcvCBz/5znG" TargetMode="External"/><Relationship Id="rId245" Type="http://schemas.openxmlformats.org/officeDocument/2006/relationships/theme" Target="theme/theme1.xml"/><Relationship Id="rId30" Type="http://schemas.openxmlformats.org/officeDocument/2006/relationships/hyperlink" Target="https://paperpile.com/c/RcvCBz/GeoC2" TargetMode="External"/><Relationship Id="rId105" Type="http://schemas.openxmlformats.org/officeDocument/2006/relationships/hyperlink" Target="http://paperpile.com/b/u7YUlw/ViYfG" TargetMode="External"/><Relationship Id="rId126" Type="http://schemas.openxmlformats.org/officeDocument/2006/relationships/hyperlink" Target="http://paperpile.com/b/u7YUlw/cbxa0" TargetMode="External"/><Relationship Id="rId147" Type="http://schemas.openxmlformats.org/officeDocument/2006/relationships/hyperlink" Target="http://paperpile.com/b/u7YUlw/qAzw8" TargetMode="External"/><Relationship Id="rId168" Type="http://schemas.openxmlformats.org/officeDocument/2006/relationships/hyperlink" Target="http://paperpile.com/b/u7YUlw/Cflau" TargetMode="External"/><Relationship Id="rId51" Type="http://schemas.openxmlformats.org/officeDocument/2006/relationships/hyperlink" Target="https://paperpile.com/c/RcvCBz/ymdz+fA8z" TargetMode="External"/><Relationship Id="rId72" Type="http://schemas.openxmlformats.org/officeDocument/2006/relationships/hyperlink" Target="http://paperpile.com/b/u7YUlw/X1IvH" TargetMode="External"/><Relationship Id="rId93" Type="http://schemas.openxmlformats.org/officeDocument/2006/relationships/hyperlink" Target="http://paperpile.com/b/u7YUlw/nC9P4" TargetMode="External"/><Relationship Id="rId189" Type="http://schemas.openxmlformats.org/officeDocument/2006/relationships/hyperlink" Target="http://paperpile.com/b/u7YUlw/85TBa" TargetMode="External"/><Relationship Id="rId3" Type="http://schemas.openxmlformats.org/officeDocument/2006/relationships/settings" Target="settings.xml"/><Relationship Id="rId214" Type="http://schemas.openxmlformats.org/officeDocument/2006/relationships/hyperlink" Target="http://paperpile.com/b/u7YUlw/FdFHy" TargetMode="External"/><Relationship Id="rId235" Type="http://schemas.openxmlformats.org/officeDocument/2006/relationships/image" Target="media/image4.png"/><Relationship Id="rId116" Type="http://schemas.openxmlformats.org/officeDocument/2006/relationships/hyperlink" Target="http://paperpile.com/b/u7YUlw/Odn27" TargetMode="External"/><Relationship Id="rId137" Type="http://schemas.openxmlformats.org/officeDocument/2006/relationships/hyperlink" Target="http://paperpile.com/b/u7YUlw/aImfy" TargetMode="External"/><Relationship Id="rId158" Type="http://schemas.openxmlformats.org/officeDocument/2006/relationships/hyperlink" Target="http://paperpile.com/b/u7YUlw/xA7kI" TargetMode="External"/><Relationship Id="rId20" Type="http://schemas.openxmlformats.org/officeDocument/2006/relationships/hyperlink" Target="https://paperpile.com/c/RcvCBz/dqCHX" TargetMode="External"/><Relationship Id="rId41" Type="http://schemas.openxmlformats.org/officeDocument/2006/relationships/hyperlink" Target="https://paperpile.com/c/RcvCBz/Kv1B" TargetMode="External"/><Relationship Id="rId62" Type="http://schemas.openxmlformats.org/officeDocument/2006/relationships/hyperlink" Target="https://paperpile.com/c/RcvCBz/HGUAl" TargetMode="External"/><Relationship Id="rId83" Type="http://schemas.openxmlformats.org/officeDocument/2006/relationships/hyperlink" Target="http://paperpile.com/b/u7YUlw/TDMDi" TargetMode="External"/><Relationship Id="rId179" Type="http://schemas.openxmlformats.org/officeDocument/2006/relationships/hyperlink" Target="http://paperpile.com/b/u7YUlw/gtj4x" TargetMode="External"/><Relationship Id="rId190" Type="http://schemas.openxmlformats.org/officeDocument/2006/relationships/hyperlink" Target="http://paperpile.com/b/u7YUlw/85TBa" TargetMode="External"/><Relationship Id="rId204" Type="http://schemas.openxmlformats.org/officeDocument/2006/relationships/hyperlink" Target="http://paperpile.com/b/u7YUlw/JmGOC" TargetMode="External"/><Relationship Id="rId225" Type="http://schemas.openxmlformats.org/officeDocument/2006/relationships/hyperlink" Target="https://paperpile.com/c/RcvCBz/YTzN" TargetMode="External"/><Relationship Id="rId106" Type="http://schemas.openxmlformats.org/officeDocument/2006/relationships/hyperlink" Target="http://paperpile.com/b/u7YUlw/pO8DV" TargetMode="External"/><Relationship Id="rId127" Type="http://schemas.openxmlformats.org/officeDocument/2006/relationships/hyperlink" Target="http://paperpile.com/b/u7YUlw/cbxa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702</TotalTime>
  <Pages>38</Pages>
  <Words>10935</Words>
  <Characters>63642</Characters>
  <Application>Microsoft Office Word</Application>
  <DocSecurity>0</DocSecurity>
  <Lines>1157</Lines>
  <Paragraphs>384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74193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Laura H Spencer</cp:lastModifiedBy>
  <cp:revision>42</cp:revision>
  <dcterms:created xsi:type="dcterms:W3CDTF">2019-09-09T22:41:00Z</dcterms:created>
  <dcterms:modified xsi:type="dcterms:W3CDTF">2019-09-29T22:03:00Z</dcterms:modified>
  <cp:category/>
</cp:coreProperties>
</file>