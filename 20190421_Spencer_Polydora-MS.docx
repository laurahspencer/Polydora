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B788F1"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Minimizing the impacts of a cryptogenic aquaculture pest: protecting shellfish aquaculture from shell-boring </w:t>
      </w:r>
      <w:proofErr w:type="spellStart"/>
      <w:r>
        <w:rPr>
          <w:rFonts w:ascii="Times New Roman" w:eastAsia="Times New Roman" w:hAnsi="Times New Roman" w:cs="Times New Roman"/>
          <w:i/>
          <w:color w:val="000000"/>
          <w:sz w:val="24"/>
          <w:szCs w:val="24"/>
        </w:rPr>
        <w:t>polychaetes</w:t>
      </w:r>
      <w:proofErr w:type="spellEnd"/>
    </w:p>
    <w:p w14:paraId="280D7618"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277849F7" w14:textId="31279572" w:rsidR="00772DF3" w:rsidRDefault="0005234A">
      <w:pPr>
        <w:pBdr>
          <w:top w:val="nil"/>
          <w:left w:val="nil"/>
          <w:bottom w:val="nil"/>
          <w:right w:val="nil"/>
          <w:between w:val="nil"/>
        </w:pBdr>
        <w:spacing w:line="24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highlight w:val="white"/>
        </w:rPr>
        <w:t>Teri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14:paraId="4CBA5B00" w14:textId="5479384D"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xml:space="preserve">, </w:t>
      </w:r>
      <w:r w:rsidR="003A4EB1">
        <w:rPr>
          <w:rFonts w:ascii="Times New Roman" w:eastAsia="Times New Roman" w:hAnsi="Times New Roman" w:cs="Times New Roman"/>
          <w:color w:val="303030"/>
          <w:sz w:val="24"/>
          <w:szCs w:val="24"/>
        </w:rPr>
        <w:t>Heather M Lopes</w:t>
      </w:r>
      <w:r w:rsidR="003A4EB1">
        <w:rPr>
          <w:rFonts w:ascii="Times New Roman" w:eastAsia="Times New Roman" w:hAnsi="Times New Roman" w:cs="Times New Roman"/>
          <w:color w:val="303030"/>
          <w:sz w:val="24"/>
          <w:szCs w:val="24"/>
          <w:highlight w:val="white"/>
          <w:vertAlign w:val="superscript"/>
        </w:rPr>
        <w:t>1</w:t>
      </w:r>
      <w:r w:rsidR="003A4EB1">
        <w:rPr>
          <w:rFonts w:ascii="Times New Roman" w:eastAsia="Times New Roman" w:hAnsi="Times New Roman" w:cs="Times New Roman"/>
          <w:color w:val="303030"/>
          <w:sz w:val="24"/>
          <w:szCs w:val="24"/>
        </w:rPr>
        <w:t>,</w:t>
      </w:r>
      <w:r w:rsidR="003A4EB1">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rPr>
        <w:t>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14:paraId="2441F9C6"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color w:val="303030"/>
          <w:sz w:val="24"/>
          <w:szCs w:val="24"/>
          <w:highlight w:val="white"/>
        </w:rPr>
      </w:pPr>
    </w:p>
    <w:p w14:paraId="1217F48E"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w:t>
      </w:r>
    </w:p>
    <w:p w14:paraId="3C0D93F9"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w:t>
      </w:r>
    </w:p>
    <w:p w14:paraId="6FF28D9F"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 xml:space="preserve">Puget Sound Restoration Fund </w:t>
      </w:r>
    </w:p>
    <w:p w14:paraId="4730089E"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Department of Fish and Wildlife</w:t>
      </w:r>
    </w:p>
    <w:p w14:paraId="18C778FB"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3778F805"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lhs3@uw.edu </w:t>
      </w:r>
    </w:p>
    <w:p w14:paraId="36CFB28E"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Keywords: </w:t>
      </w:r>
      <w:proofErr w:type="spellStart"/>
      <w:r>
        <w:rPr>
          <w:rFonts w:ascii="Times New Roman" w:eastAsia="Times New Roman" w:hAnsi="Times New Roman" w:cs="Times New Roman"/>
          <w:color w:val="000000"/>
          <w:sz w:val="24"/>
          <w:szCs w:val="24"/>
        </w:rPr>
        <w:t>Polydora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mudworm</w:t>
      </w:r>
      <w:proofErr w:type="spellEnd"/>
      <w:r>
        <w:rPr>
          <w:rFonts w:ascii="Times New Roman" w:eastAsia="Times New Roman" w:hAnsi="Times New Roman" w:cs="Times New Roman"/>
          <w:color w:val="000000"/>
          <w:sz w:val="24"/>
          <w:szCs w:val="24"/>
        </w:rPr>
        <w:t>, invasive species</w:t>
      </w:r>
      <w:r>
        <w:rPr>
          <w:rFonts w:ascii="Times New Roman" w:eastAsia="Times New Roman" w:hAnsi="Times New Roman" w:cs="Times New Roman"/>
          <w:sz w:val="24"/>
          <w:szCs w:val="24"/>
        </w:rPr>
        <w:t>, oyster</w:t>
      </w:r>
    </w:p>
    <w:p w14:paraId="5901CA26"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34B50878"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Submitting to Journal of Shellfish Research </w:t>
      </w:r>
    </w:p>
    <w:p w14:paraId="2012B651"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Abstract </w:t>
      </w:r>
    </w:p>
    <w:p w14:paraId="08E90949"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a shell-boring </w:t>
      </w:r>
      <w:proofErr w:type="spellStart"/>
      <w:r>
        <w:rPr>
          <w:rFonts w:ascii="Times New Roman" w:eastAsia="Times New Roman" w:hAnsi="Times New Roman" w:cs="Times New Roman"/>
          <w:color w:val="000000"/>
          <w:sz w:val="24"/>
          <w:szCs w:val="24"/>
        </w:rPr>
        <w:t>spionid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worm and cosmopolitan invader, was identified for the first time in Washington State.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some of its congeners bore into the shells of calcareous marine invertebrates, reducing the host’s shell integrity, growth, survivorship, and market value.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w:t>
      </w:r>
      <w:proofErr w:type="gramStart"/>
      <w:r>
        <w:rPr>
          <w:rFonts w:ascii="Times New Roman" w:eastAsia="Times New Roman" w:hAnsi="Times New Roman" w:cs="Times New Roman"/>
          <w:color w:val="000000"/>
          <w:sz w:val="24"/>
          <w:szCs w:val="24"/>
        </w:rPr>
        <w:t>market, and</w:t>
      </w:r>
      <w:proofErr w:type="gramEnd"/>
      <w:r>
        <w:rPr>
          <w:rFonts w:ascii="Times New Roman" w:eastAsia="Times New Roman" w:hAnsi="Times New Roman" w:cs="Times New Roman"/>
          <w:color w:val="000000"/>
          <w:sz w:val="24"/>
          <w:szCs w:val="24"/>
        </w:rPr>
        <w:t xml:space="preserve"> requiring burdensome treatments and interventions to manage against infection. Here, we explore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the historically unaffected aquaculture industry in Washington State. We discuss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its history as a pest species, and management strategies tested in other infested regions. We then propose measures that stakeholders could take to investigate and mitigate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shellfish aquaculture, and to avoid further human-aided spread.</w:t>
      </w:r>
    </w:p>
    <w:p w14:paraId="6F15F069"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B4E382"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t>Introduction</w:t>
      </w:r>
    </w:p>
    <w:p w14:paraId="3188B357"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worms were positively identified in Washington State, including the notorious, cosmopolitan invader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(Lopes et al.</w:t>
      </w:r>
      <w:r>
        <w:rPr>
          <w:rFonts w:ascii="Times New Roman" w:eastAsia="Times New Roman" w:hAnsi="Times New Roman" w:cs="Times New Roman"/>
          <w:sz w:val="24"/>
          <w:szCs w:val="24"/>
        </w:rPr>
        <w:t xml:space="preserve"> in review</w:t>
      </w:r>
      <w:r>
        <w:rPr>
          <w:rFonts w:ascii="Times New Roman" w:eastAsia="Times New Roman" w:hAnsi="Times New Roman" w:cs="Times New Roman"/>
          <w:color w:val="000000"/>
          <w:sz w:val="24"/>
          <w:szCs w:val="24"/>
        </w:rPr>
        <w:t xml:space="preserve">). These parasitic marine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in the family </w:t>
      </w:r>
      <w:proofErr w:type="spellStart"/>
      <w:r>
        <w:rPr>
          <w:rFonts w:ascii="Times New Roman" w:eastAsia="Times New Roman" w:hAnsi="Times New Roman" w:cs="Times New Roman"/>
          <w:color w:val="000000"/>
          <w:sz w:val="24"/>
          <w:szCs w:val="24"/>
        </w:rPr>
        <w:t>Spionidae</w:t>
      </w:r>
      <w:proofErr w:type="spellEnd"/>
      <w:r>
        <w:rPr>
          <w:rFonts w:ascii="Times New Roman" w:eastAsia="Times New Roman" w:hAnsi="Times New Roman" w:cs="Times New Roman"/>
          <w:color w:val="000000"/>
          <w:sz w:val="24"/>
          <w:szCs w:val="24"/>
        </w:rPr>
        <w:t xml:space="preserve"> bore into the shells of calcareous marine invertebrates, and may pose a risk to cultured and native shellfish species </w:t>
      </w:r>
      <w:hyperlink r:id="rId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 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are colloquially known as mud worms, or mud blister worms, and have a long history of reducing shellfish aquaculture production and value in many regions, including Australia </w:t>
      </w:r>
      <w:hyperlink r:id="rId8">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New Zealand </w:t>
      </w:r>
      <w:hyperlink r:id="rId9">
        <w:r>
          <w:rPr>
            <w:rFonts w:ascii="Times New Roman" w:eastAsia="Times New Roman" w:hAnsi="Times New Roman" w:cs="Times New Roman"/>
            <w:color w:val="000000"/>
            <w:sz w:val="24"/>
            <w:szCs w:val="24"/>
          </w:rPr>
          <w:t>(Handley and Bergquist 1997)</w:t>
        </w:r>
      </w:hyperlink>
      <w:r>
        <w:rPr>
          <w:rFonts w:ascii="Times New Roman" w:eastAsia="Times New Roman" w:hAnsi="Times New Roman" w:cs="Times New Roman"/>
          <w:color w:val="000000"/>
          <w:sz w:val="24"/>
          <w:szCs w:val="24"/>
        </w:rPr>
        <w:t xml:space="preserve">, Chile </w:t>
      </w:r>
      <w:hyperlink r:id="rId10">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British Columbia and New Brunswick </w:t>
      </w:r>
      <w:hyperlink r:id="rId11">
        <w:r>
          <w:rPr>
            <w:rFonts w:ascii="Times New Roman" w:eastAsia="Times New Roman" w:hAnsi="Times New Roman" w:cs="Times New Roman"/>
            <w:color w:val="000000"/>
            <w:sz w:val="24"/>
            <w:szCs w:val="24"/>
          </w:rPr>
          <w:t>(Clements et al. 2017; Shinn et al. 2015)</w:t>
        </w:r>
      </w:hyperlink>
      <w:r>
        <w:rPr>
          <w:rFonts w:ascii="Times New Roman" w:eastAsia="Times New Roman" w:hAnsi="Times New Roman" w:cs="Times New Roman"/>
          <w:color w:val="000000"/>
          <w:sz w:val="24"/>
          <w:szCs w:val="24"/>
        </w:rPr>
        <w:t xml:space="preserve">, Hawaii </w:t>
      </w:r>
      <w:hyperlink r:id="rId12">
        <w:r>
          <w:rPr>
            <w:rFonts w:ascii="Times New Roman" w:eastAsia="Times New Roman" w:hAnsi="Times New Roman" w:cs="Times New Roman"/>
            <w:color w:val="000000"/>
            <w:sz w:val="24"/>
            <w:szCs w:val="24"/>
          </w:rPr>
          <w:t>(Eldredge 1994; Bailey-Brock and Ringwood 1982; Bailey-Brock 1990)</w:t>
        </w:r>
      </w:hyperlink>
      <w:r>
        <w:rPr>
          <w:rFonts w:ascii="Times New Roman" w:eastAsia="Times New Roman" w:hAnsi="Times New Roman" w:cs="Times New Roman"/>
          <w:color w:val="000000"/>
          <w:sz w:val="24"/>
          <w:szCs w:val="24"/>
        </w:rPr>
        <w:t xml:space="preserve">, and the East and Gulf coasts of the United States </w:t>
      </w:r>
      <w:hyperlink r:id="rId13">
        <w:r>
          <w:rPr>
            <w:rFonts w:ascii="Times New Roman" w:eastAsia="Times New Roman" w:hAnsi="Times New Roman" w:cs="Times New Roman"/>
            <w:color w:val="000000"/>
            <w:sz w:val="24"/>
            <w:szCs w:val="24"/>
          </w:rPr>
          <w:t xml:space="preserve">(Lafferty and </w:t>
        </w:r>
        <w:proofErr w:type="spellStart"/>
        <w:r>
          <w:rPr>
            <w:rFonts w:ascii="Times New Roman" w:eastAsia="Times New Roman" w:hAnsi="Times New Roman" w:cs="Times New Roman"/>
            <w:color w:val="000000"/>
            <w:sz w:val="24"/>
            <w:szCs w:val="24"/>
          </w:rPr>
          <w:t>Kuris</w:t>
        </w:r>
        <w:proofErr w:type="spellEnd"/>
        <w:r>
          <w:rPr>
            <w:rFonts w:ascii="Times New Roman" w:eastAsia="Times New Roman" w:hAnsi="Times New Roman" w:cs="Times New Roman"/>
            <w:color w:val="000000"/>
            <w:sz w:val="24"/>
            <w:szCs w:val="24"/>
          </w:rPr>
          <w:t xml:space="preserve"> 1996; </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 </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 Brown 2012)</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is common to many shellfish aquaculture regions </w:t>
      </w:r>
      <w:hyperlink r:id="rId14">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with a broad host range, including seven oyster, one mussel, and three scallops species </w:t>
      </w:r>
      <w:hyperlink r:id="rId15">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No native,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have been described from Washington State. Although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was observed in British Columbia in 1989 </w:t>
      </w:r>
      <w:hyperlink r:id="rId16">
        <w:r>
          <w:rPr>
            <w:rFonts w:ascii="Times New Roman" w:eastAsia="Times New Roman" w:hAnsi="Times New Roman" w:cs="Times New Roman"/>
            <w:color w:val="000000"/>
            <w:sz w:val="24"/>
            <w:szCs w:val="24"/>
          </w:rPr>
          <w:t>(Bower et al. 1992)</w:t>
        </w:r>
      </w:hyperlink>
      <w:r>
        <w:rPr>
          <w:rFonts w:ascii="Times New Roman" w:eastAsia="Times New Roman" w:hAnsi="Times New Roman" w:cs="Times New Roman"/>
          <w:color w:val="000000"/>
          <w:sz w:val="24"/>
          <w:szCs w:val="24"/>
        </w:rPr>
        <w:t xml:space="preserve">, Puget Sound’s Salish Sea neighbor, Washington State had no record in the published literature of any non-native shell-boring species until 2017 (Lopes 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w:t>
      </w:r>
      <w:hyperlink r:id="rId17">
        <w:r>
          <w:rPr>
            <w:rFonts w:ascii="Times New Roman" w:eastAsia="Times New Roman" w:hAnsi="Times New Roman" w:cs="Times New Roman"/>
            <w:color w:val="000000"/>
            <w:sz w:val="24"/>
            <w:szCs w:val="24"/>
          </w:rPr>
          <w:t>Lie 1968)</w:t>
        </w:r>
      </w:hyperlink>
      <w:r>
        <w:rPr>
          <w:rFonts w:ascii="Times New Roman" w:eastAsia="Times New Roman" w:hAnsi="Times New Roman" w:cs="Times New Roman"/>
          <w:color w:val="000000"/>
          <w:sz w:val="24"/>
          <w:szCs w:val="24"/>
        </w:rPr>
        <w:t xml:space="preserve">. In the 2017 report,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lastRenderedPageBreak/>
        <w:t xml:space="preserve">prevalence was as high as 53% in one embayment of South Puget Sound (Lopes et al. </w:t>
      </w:r>
      <w:r>
        <w:rPr>
          <w:rFonts w:ascii="Times New Roman" w:eastAsia="Times New Roman" w:hAnsi="Times New Roman" w:cs="Times New Roman"/>
          <w:sz w:val="24"/>
          <w:szCs w:val="24"/>
        </w:rPr>
        <w:t>in review</w:t>
      </w:r>
      <w:r>
        <w:rPr>
          <w:rFonts w:ascii="Times New Roman" w:eastAsia="Times New Roman" w:hAnsi="Times New Roman" w:cs="Times New Roman"/>
          <w:color w:val="000000"/>
          <w:sz w:val="24"/>
          <w:szCs w:val="24"/>
        </w:rPr>
        <w:t xml:space="preserve">). The worm’s invasion history and basin-wide infestation rates are </w:t>
      </w:r>
      <w:proofErr w:type="gramStart"/>
      <w:r>
        <w:rPr>
          <w:rFonts w:ascii="Times New Roman" w:eastAsia="Times New Roman" w:hAnsi="Times New Roman" w:cs="Times New Roman"/>
          <w:color w:val="000000"/>
          <w:sz w:val="24"/>
          <w:szCs w:val="24"/>
        </w:rPr>
        <w:t>unknown, but</w:t>
      </w:r>
      <w:proofErr w:type="gramEnd"/>
      <w:r>
        <w:rPr>
          <w:rFonts w:ascii="Times New Roman" w:eastAsia="Times New Roman" w:hAnsi="Times New Roman" w:cs="Times New Roman"/>
          <w:color w:val="000000"/>
          <w:sz w:val="24"/>
          <w:szCs w:val="24"/>
        </w:rPr>
        <w:t xml:space="preserve"> given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negative impacts on shellfish aquaculture in other regions, its presence in Puget Sound warrants further investigation and stakeholder awareness. Puget Sound growers produce 70% of Washington State shellfish (80% by value, over $92 million annually) </w:t>
      </w:r>
      <w:hyperlink r:id="rId18">
        <w:r>
          <w:rPr>
            <w:rFonts w:ascii="Times New Roman" w:eastAsia="Times New Roman" w:hAnsi="Times New Roman" w:cs="Times New Roman"/>
            <w:color w:val="000000"/>
            <w:sz w:val="24"/>
            <w:szCs w:val="24"/>
          </w:rPr>
          <w:t>(Washington Sea Grant 2015)</w:t>
        </w:r>
      </w:hyperlink>
      <w:r>
        <w:rPr>
          <w:rFonts w:ascii="Times New Roman" w:eastAsia="Times New Roman" w:hAnsi="Times New Roman" w:cs="Times New Roman"/>
          <w:color w:val="000000"/>
          <w:sz w:val="24"/>
          <w:szCs w:val="24"/>
        </w:rPr>
        <w:t xml:space="preserve">, and may soon need to address the effects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infestation. Here, we explore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as a potential risk to Washington State aquaculture. We discuss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pathology, history as a pest species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translocation in other regions, life history, and then propose measures that stakeholders could take to mitigate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shellfish aquaculture.</w:t>
      </w:r>
    </w:p>
    <w:p w14:paraId="6454E486"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27CFD34E" w14:textId="77777777" w:rsidR="00772DF3" w:rsidRDefault="0005234A">
      <w:pPr>
        <w:pBdr>
          <w:top w:val="nil"/>
          <w:left w:val="nil"/>
          <w:bottom w:val="nil"/>
          <w:right w:val="nil"/>
          <w:between w:val="nil"/>
        </w:pBdr>
        <w:spacing w:before="2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Table 1: </w:t>
      </w:r>
      <w:r>
        <w:rPr>
          <w:rFonts w:ascii="Times New Roman" w:eastAsia="Times New Roman" w:hAnsi="Times New Roman" w:cs="Times New Roman"/>
          <w:color w:val="000000"/>
          <w:sz w:val="24"/>
          <w:szCs w:val="24"/>
        </w:rPr>
        <w:t xml:space="preserve">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of concern in shellfish aquaculture, adapted and expanded from </w:t>
      </w:r>
      <w:r>
        <w:rPr>
          <w:rFonts w:ascii="Times New Roman" w:eastAsia="Times New Roman" w:hAnsi="Times New Roman" w:cs="Times New Roman"/>
          <w:i/>
          <w:sz w:val="24"/>
          <w:szCs w:val="24"/>
        </w:rPr>
        <w:t xml:space="preserve">Simon &amp; </w:t>
      </w:r>
      <w:r>
        <w:rPr>
          <w:rFonts w:ascii="Times New Roman" w:eastAsia="Times New Roman" w:hAnsi="Times New Roman" w:cs="Times New Roman"/>
          <w:i/>
          <w:color w:val="000000"/>
          <w:sz w:val="24"/>
          <w:szCs w:val="24"/>
        </w:rPr>
        <w:t>Sato-</w:t>
      </w:r>
      <w:proofErr w:type="spellStart"/>
      <w:r>
        <w:rPr>
          <w:rFonts w:ascii="Times New Roman" w:eastAsia="Times New Roman" w:hAnsi="Times New Roman" w:cs="Times New Roman"/>
          <w:i/>
          <w:color w:val="000000"/>
          <w:sz w:val="24"/>
          <w:szCs w:val="24"/>
        </w:rPr>
        <w:t>Okoshi</w:t>
      </w:r>
      <w:proofErr w:type="spellEnd"/>
      <w:r>
        <w:rPr>
          <w:rFonts w:ascii="Times New Roman" w:eastAsia="Times New Roman" w:hAnsi="Times New Roman" w:cs="Times New Roman"/>
          <w:i/>
          <w:color w:val="000000"/>
          <w:sz w:val="24"/>
          <w:szCs w:val="24"/>
        </w:rPr>
        <w:t xml:space="preserve">, 2015.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is the species recently identified in Washington State (Lopes et al.</w:t>
      </w:r>
      <w:r>
        <w:rPr>
          <w:rFonts w:ascii="Times New Roman" w:eastAsia="Times New Roman" w:hAnsi="Times New Roman" w:cs="Times New Roman"/>
          <w:sz w:val="24"/>
          <w:szCs w:val="24"/>
        </w:rPr>
        <w:t xml:space="preserve"> </w:t>
      </w:r>
      <w:r w:rsidRPr="00EF4EF6">
        <w:rPr>
          <w:rFonts w:ascii="Times New Roman" w:eastAsia="Times New Roman" w:hAnsi="Times New Roman" w:cs="Times New Roman"/>
          <w:i/>
          <w:sz w:val="24"/>
          <w:szCs w:val="24"/>
        </w:rPr>
        <w:t>in review</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H</w:t>
      </w:r>
      <w:r>
        <w:rPr>
          <w:rFonts w:ascii="Times New Roman" w:eastAsia="Times New Roman" w:hAnsi="Times New Roman" w:cs="Times New Roman"/>
          <w:color w:val="000000"/>
          <w:sz w:val="24"/>
          <w:szCs w:val="24"/>
        </w:rPr>
        <w:t xml:space="preserve">ost species in bold are currently approved for import </w:t>
      </w:r>
      <w:r>
        <w:rPr>
          <w:rFonts w:ascii="Times New Roman" w:eastAsia="Times New Roman" w:hAnsi="Times New Roman" w:cs="Times New Roman"/>
          <w:sz w:val="24"/>
          <w:szCs w:val="24"/>
        </w:rPr>
        <w:t xml:space="preserve">to </w:t>
      </w:r>
      <w:r>
        <w:rPr>
          <w:rFonts w:ascii="Times New Roman" w:eastAsia="Times New Roman" w:hAnsi="Times New Roman" w:cs="Times New Roman"/>
          <w:color w:val="000000"/>
          <w:sz w:val="24"/>
          <w:szCs w:val="24"/>
        </w:rPr>
        <w:t xml:space="preserve">Washington State </w:t>
      </w:r>
      <w:r>
        <w:rPr>
          <w:rFonts w:ascii="Times New Roman" w:eastAsia="Times New Roman" w:hAnsi="Times New Roman" w:cs="Times New Roman"/>
          <w:sz w:val="24"/>
          <w:szCs w:val="24"/>
        </w:rPr>
        <w:t xml:space="preserve">for culture (approval is dependent on source location, see </w:t>
      </w:r>
      <w:r>
        <w:rPr>
          <w:rFonts w:ascii="Times New Roman" w:eastAsia="Times New Roman" w:hAnsi="Times New Roman" w:cs="Times New Roman"/>
          <w:color w:val="000000"/>
          <w:sz w:val="24"/>
          <w:szCs w:val="24"/>
        </w:rPr>
        <w:t xml:space="preserve">WDFW,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and countries in bold are the suggested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origins.</w:t>
      </w:r>
    </w:p>
    <w:tbl>
      <w:tblPr>
        <w:tblStyle w:val="a"/>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535"/>
        <w:gridCol w:w="2190"/>
        <w:gridCol w:w="2700"/>
      </w:tblGrid>
      <w:tr w:rsidR="00772DF3" w14:paraId="0EB3AB12" w14:textId="77777777">
        <w:tc>
          <w:tcPr>
            <w:tcW w:w="2040" w:type="dxa"/>
            <w:shd w:val="clear" w:color="auto" w:fill="auto"/>
            <w:tcMar>
              <w:top w:w="100" w:type="dxa"/>
              <w:left w:w="100" w:type="dxa"/>
              <w:bottom w:w="100" w:type="dxa"/>
              <w:right w:w="100" w:type="dxa"/>
            </w:tcMar>
          </w:tcPr>
          <w:p w14:paraId="6AEA1D0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Polydora</w:t>
            </w:r>
            <w:proofErr w:type="spellEnd"/>
            <w:r>
              <w:rPr>
                <w:rFonts w:ascii="Times New Roman" w:eastAsia="Times New Roman" w:hAnsi="Times New Roman" w:cs="Times New Roman"/>
                <w:b/>
                <w:color w:val="000000"/>
                <w:sz w:val="20"/>
                <w:szCs w:val="20"/>
              </w:rPr>
              <w:t xml:space="preserve"> species</w:t>
            </w:r>
          </w:p>
        </w:tc>
        <w:tc>
          <w:tcPr>
            <w:tcW w:w="2535" w:type="dxa"/>
            <w:shd w:val="clear" w:color="auto" w:fill="auto"/>
            <w:tcMar>
              <w:top w:w="100" w:type="dxa"/>
              <w:left w:w="100" w:type="dxa"/>
              <w:bottom w:w="100" w:type="dxa"/>
              <w:right w:w="100" w:type="dxa"/>
            </w:tcMar>
          </w:tcPr>
          <w:p w14:paraId="32681FC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Identified host species </w:t>
            </w:r>
          </w:p>
        </w:tc>
        <w:tc>
          <w:tcPr>
            <w:tcW w:w="2190" w:type="dxa"/>
            <w:shd w:val="clear" w:color="auto" w:fill="auto"/>
            <w:tcMar>
              <w:top w:w="100" w:type="dxa"/>
              <w:left w:w="100" w:type="dxa"/>
              <w:bottom w:w="100" w:type="dxa"/>
              <w:right w:w="100" w:type="dxa"/>
            </w:tcMar>
          </w:tcPr>
          <w:p w14:paraId="5F991DB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Positively identified countries</w:t>
            </w:r>
          </w:p>
        </w:tc>
        <w:tc>
          <w:tcPr>
            <w:tcW w:w="2700" w:type="dxa"/>
            <w:shd w:val="clear" w:color="auto" w:fill="auto"/>
            <w:tcMar>
              <w:top w:w="100" w:type="dxa"/>
              <w:left w:w="100" w:type="dxa"/>
              <w:bottom w:w="100" w:type="dxa"/>
              <w:right w:w="100" w:type="dxa"/>
            </w:tcMar>
          </w:tcPr>
          <w:p w14:paraId="1014F2CF" w14:textId="6271545F"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References</w:t>
            </w:r>
          </w:p>
        </w:tc>
      </w:tr>
      <w:tr w:rsidR="00772DF3" w14:paraId="487F8C70" w14:textId="77777777">
        <w:tc>
          <w:tcPr>
            <w:tcW w:w="2040" w:type="dxa"/>
            <w:shd w:val="clear" w:color="auto" w:fill="auto"/>
            <w:tcMar>
              <w:top w:w="100" w:type="dxa"/>
              <w:left w:w="100" w:type="dxa"/>
              <w:bottom w:w="100" w:type="dxa"/>
              <w:right w:w="100" w:type="dxa"/>
            </w:tcMar>
          </w:tcPr>
          <w:p w14:paraId="1DB68A0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aura</w:t>
            </w:r>
          </w:p>
          <w:p w14:paraId="7EDA5375"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18C0A7B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b/>
                <w:i/>
                <w:color w:val="000000"/>
                <w:sz w:val="20"/>
                <w:szCs w:val="20"/>
              </w:rPr>
              <w:t>Crassostrea</w:t>
            </w:r>
            <w:proofErr w:type="spellEnd"/>
            <w:r>
              <w:rPr>
                <w:rFonts w:ascii="Times New Roman" w:eastAsia="Times New Roman" w:hAnsi="Times New Roman" w:cs="Times New Roman"/>
                <w:b/>
                <w:i/>
                <w:color w:val="000000"/>
                <w:sz w:val="20"/>
                <w:szCs w:val="20"/>
              </w:rPr>
              <w:t xml:space="preserve">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sz w:val="20"/>
                <w:szCs w:val="20"/>
              </w:rPr>
              <w:t>Haliotis</w:t>
            </w:r>
            <w:proofErr w:type="spellEnd"/>
            <w:r>
              <w:rPr>
                <w:rFonts w:ascii="Times New Roman" w:eastAsia="Times New Roman" w:hAnsi="Times New Roman" w:cs="Times New Roman"/>
                <w:i/>
                <w:color w:val="000000"/>
                <w:sz w:val="20"/>
                <w:szCs w:val="20"/>
              </w:rPr>
              <w:t xml:space="preserve"> discus </w:t>
            </w:r>
            <w:proofErr w:type="spellStart"/>
            <w:r>
              <w:rPr>
                <w:rFonts w:ascii="Times New Roman" w:eastAsia="Times New Roman" w:hAnsi="Times New Roman" w:cs="Times New Roman"/>
                <w:i/>
                <w:color w:val="000000"/>
                <w:sz w:val="20"/>
                <w:szCs w:val="20"/>
              </w:rPr>
              <w:t>discus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Pinctada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fucata</w:t>
            </w:r>
            <w:proofErr w:type="spellEnd"/>
          </w:p>
        </w:tc>
        <w:tc>
          <w:tcPr>
            <w:tcW w:w="2190" w:type="dxa"/>
            <w:shd w:val="clear" w:color="auto" w:fill="auto"/>
            <w:tcMar>
              <w:top w:w="100" w:type="dxa"/>
              <w:left w:w="100" w:type="dxa"/>
              <w:bottom w:w="100" w:type="dxa"/>
              <w:right w:w="100" w:type="dxa"/>
            </w:tcMar>
          </w:tcPr>
          <w:p w14:paraId="31EDF24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1073E0B0" w14:textId="662B9F3E"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19">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Abe 2012</w:t>
              </w:r>
            </w:hyperlink>
          </w:p>
        </w:tc>
      </w:tr>
      <w:tr w:rsidR="00772DF3" w14:paraId="6592F0E3" w14:textId="77777777">
        <w:tc>
          <w:tcPr>
            <w:tcW w:w="2040" w:type="dxa"/>
            <w:shd w:val="clear" w:color="auto" w:fill="auto"/>
            <w:tcMar>
              <w:top w:w="100" w:type="dxa"/>
              <w:left w:w="100" w:type="dxa"/>
              <w:bottom w:w="100" w:type="dxa"/>
              <w:right w:w="100" w:type="dxa"/>
            </w:tcMar>
          </w:tcPr>
          <w:p w14:paraId="603B8FF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bioccipitalis</w:t>
            </w:r>
            <w:proofErr w:type="spellEnd"/>
          </w:p>
        </w:tc>
        <w:tc>
          <w:tcPr>
            <w:tcW w:w="2535" w:type="dxa"/>
            <w:shd w:val="clear" w:color="auto" w:fill="auto"/>
            <w:tcMar>
              <w:top w:w="100" w:type="dxa"/>
              <w:left w:w="100" w:type="dxa"/>
              <w:bottom w:w="100" w:type="dxa"/>
              <w:right w:w="100" w:type="dxa"/>
            </w:tcMar>
          </w:tcPr>
          <w:p w14:paraId="680F949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Mesodesma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donacium</w:t>
            </w:r>
            <w:proofErr w:type="spellEnd"/>
          </w:p>
        </w:tc>
        <w:tc>
          <w:tcPr>
            <w:tcW w:w="2190" w:type="dxa"/>
            <w:shd w:val="clear" w:color="auto" w:fill="auto"/>
            <w:tcMar>
              <w:top w:w="100" w:type="dxa"/>
              <w:left w:w="100" w:type="dxa"/>
              <w:bottom w:w="100" w:type="dxa"/>
              <w:right w:w="100" w:type="dxa"/>
            </w:tcMar>
          </w:tcPr>
          <w:p w14:paraId="38C3F06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Chile</w:t>
            </w:r>
          </w:p>
        </w:tc>
        <w:tc>
          <w:tcPr>
            <w:tcW w:w="2700" w:type="dxa"/>
            <w:shd w:val="clear" w:color="auto" w:fill="auto"/>
            <w:tcMar>
              <w:top w:w="100" w:type="dxa"/>
              <w:left w:w="100" w:type="dxa"/>
              <w:bottom w:w="100" w:type="dxa"/>
              <w:right w:w="100" w:type="dxa"/>
            </w:tcMar>
          </w:tcPr>
          <w:p w14:paraId="4FEA2B7B" w14:textId="2350E30C"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0">
              <w:proofErr w:type="spellStart"/>
              <w:r w:rsidR="0005234A">
                <w:rPr>
                  <w:rFonts w:ascii="Times New Roman" w:eastAsia="Times New Roman" w:hAnsi="Times New Roman" w:cs="Times New Roman"/>
                  <w:color w:val="000000"/>
                  <w:sz w:val="20"/>
                  <w:szCs w:val="20"/>
                </w:rPr>
                <w:t>Riascos</w:t>
              </w:r>
              <w:proofErr w:type="spellEnd"/>
              <w:r w:rsidR="0005234A">
                <w:rPr>
                  <w:rFonts w:ascii="Times New Roman" w:eastAsia="Times New Roman" w:hAnsi="Times New Roman" w:cs="Times New Roman"/>
                  <w:color w:val="000000"/>
                  <w:sz w:val="20"/>
                  <w:szCs w:val="20"/>
                </w:rPr>
                <w:t xml:space="preserve"> et al. 2009</w:t>
              </w:r>
            </w:hyperlink>
          </w:p>
        </w:tc>
      </w:tr>
      <w:tr w:rsidR="00772DF3" w14:paraId="1D0857A4" w14:textId="77777777">
        <w:tc>
          <w:tcPr>
            <w:tcW w:w="2040" w:type="dxa"/>
            <w:shd w:val="clear" w:color="auto" w:fill="auto"/>
            <w:tcMar>
              <w:top w:w="100" w:type="dxa"/>
              <w:left w:w="100" w:type="dxa"/>
              <w:bottom w:w="100" w:type="dxa"/>
              <w:right w:w="100" w:type="dxa"/>
            </w:tcMar>
          </w:tcPr>
          <w:p w14:paraId="5130212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brevipalpa</w:t>
            </w:r>
            <w:proofErr w:type="spellEnd"/>
          </w:p>
        </w:tc>
        <w:tc>
          <w:tcPr>
            <w:tcW w:w="2535" w:type="dxa"/>
            <w:shd w:val="clear" w:color="auto" w:fill="auto"/>
            <w:tcMar>
              <w:top w:w="100" w:type="dxa"/>
              <w:left w:w="100" w:type="dxa"/>
              <w:bottom w:w="100" w:type="dxa"/>
              <w:right w:w="100" w:type="dxa"/>
            </w:tcMar>
          </w:tcPr>
          <w:p w14:paraId="3E75F76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H. discus </w:t>
            </w:r>
            <w:proofErr w:type="spellStart"/>
            <w:r>
              <w:rPr>
                <w:rFonts w:ascii="Times New Roman" w:eastAsia="Times New Roman" w:hAnsi="Times New Roman" w:cs="Times New Roman"/>
                <w:i/>
                <w:color w:val="000000"/>
                <w:sz w:val="20"/>
                <w:szCs w:val="20"/>
              </w:rPr>
              <w:t>hannai</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Patinopecten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yessoensis</w:t>
            </w:r>
            <w:proofErr w:type="spellEnd"/>
            <w:r>
              <w:rPr>
                <w:rFonts w:ascii="Times New Roman" w:eastAsia="Times New Roman" w:hAnsi="Times New Roman" w:cs="Times New Roman"/>
                <w:i/>
                <w:color w:val="000000"/>
                <w:sz w:val="20"/>
                <w:szCs w:val="20"/>
              </w:rPr>
              <w:t xml:space="preserve">,  </w:t>
            </w:r>
          </w:p>
          <w:p w14:paraId="4EA19A9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Crassostrea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rhizophorae</w:t>
            </w:r>
            <w:proofErr w:type="spellEnd"/>
          </w:p>
        </w:tc>
        <w:tc>
          <w:tcPr>
            <w:tcW w:w="2190" w:type="dxa"/>
            <w:shd w:val="clear" w:color="auto" w:fill="auto"/>
            <w:tcMar>
              <w:top w:w="100" w:type="dxa"/>
              <w:left w:w="100" w:type="dxa"/>
              <w:bottom w:w="100" w:type="dxa"/>
              <w:right w:w="100" w:type="dxa"/>
            </w:tcMar>
          </w:tcPr>
          <w:p w14:paraId="28B3663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05655F5E" w14:textId="51C9DF8D"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3BF49A51" w14:textId="77777777">
        <w:tc>
          <w:tcPr>
            <w:tcW w:w="2040" w:type="dxa"/>
            <w:shd w:val="clear" w:color="auto" w:fill="auto"/>
            <w:tcMar>
              <w:top w:w="100" w:type="dxa"/>
              <w:left w:w="100" w:type="dxa"/>
              <w:bottom w:w="100" w:type="dxa"/>
              <w:right w:w="100" w:type="dxa"/>
            </w:tcMar>
          </w:tcPr>
          <w:p w14:paraId="6416F4C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calcarea</w:t>
            </w:r>
            <w:proofErr w:type="spellEnd"/>
          </w:p>
          <w:p w14:paraId="5FB9A46D"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6FE5C887"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Gastropod and bivalve </w:t>
            </w:r>
            <w:proofErr w:type="spellStart"/>
            <w:r>
              <w:rPr>
                <w:rFonts w:ascii="Times New Roman" w:eastAsia="Times New Roman" w:hAnsi="Times New Roman" w:cs="Times New Roman"/>
                <w:i/>
                <w:color w:val="000000"/>
                <w:sz w:val="20"/>
                <w:szCs w:val="20"/>
              </w:rPr>
              <w:t>molluscs</w:t>
            </w:r>
            <w:proofErr w:type="spellEnd"/>
          </w:p>
        </w:tc>
        <w:tc>
          <w:tcPr>
            <w:tcW w:w="2190" w:type="dxa"/>
            <w:shd w:val="clear" w:color="auto" w:fill="auto"/>
            <w:tcMar>
              <w:top w:w="100" w:type="dxa"/>
              <w:left w:w="100" w:type="dxa"/>
              <w:bottom w:w="100" w:type="dxa"/>
              <w:right w:w="100" w:type="dxa"/>
            </w:tcMar>
          </w:tcPr>
          <w:p w14:paraId="5D4AE89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Arctic, </w:t>
            </w:r>
            <w:r>
              <w:rPr>
                <w:rFonts w:ascii="Times New Roman" w:eastAsia="Times New Roman" w:hAnsi="Times New Roman" w:cs="Times New Roman"/>
                <w:b/>
                <w:color w:val="000000"/>
                <w:sz w:val="20"/>
                <w:szCs w:val="20"/>
              </w:rPr>
              <w:t>Ireland, Japan</w:t>
            </w:r>
            <w:r>
              <w:rPr>
                <w:rFonts w:ascii="Times New Roman" w:eastAsia="Times New Roman" w:hAnsi="Times New Roman" w:cs="Times New Roman"/>
                <w:color w:val="000000"/>
                <w:sz w:val="20"/>
                <w:szCs w:val="20"/>
              </w:rPr>
              <w:t xml:space="preserve"> </w:t>
            </w:r>
          </w:p>
        </w:tc>
        <w:tc>
          <w:tcPr>
            <w:tcW w:w="2700" w:type="dxa"/>
            <w:shd w:val="clear" w:color="auto" w:fill="auto"/>
            <w:tcMar>
              <w:top w:w="100" w:type="dxa"/>
              <w:left w:w="100" w:type="dxa"/>
              <w:bottom w:w="100" w:type="dxa"/>
              <w:right w:w="100" w:type="dxa"/>
            </w:tcMar>
          </w:tcPr>
          <w:p w14:paraId="1DC8D087" w14:textId="68E2393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1">
              <w:proofErr w:type="spellStart"/>
              <w:r w:rsidR="0005234A">
                <w:rPr>
                  <w:rFonts w:ascii="Times New Roman" w:eastAsia="Times New Roman" w:hAnsi="Times New Roman" w:cs="Times New Roman"/>
                  <w:color w:val="000000"/>
                  <w:sz w:val="20"/>
                  <w:szCs w:val="20"/>
                </w:rPr>
                <w:t>Radashevsky</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Pankova</w:t>
              </w:r>
              <w:proofErr w:type="spellEnd"/>
              <w:r w:rsidR="0005234A">
                <w:rPr>
                  <w:rFonts w:ascii="Times New Roman" w:eastAsia="Times New Roman" w:hAnsi="Times New Roman" w:cs="Times New Roman"/>
                  <w:color w:val="000000"/>
                  <w:sz w:val="20"/>
                  <w:szCs w:val="20"/>
                </w:rPr>
                <w:t xml:space="preserve"> 2006</w:t>
              </w:r>
            </w:hyperlink>
          </w:p>
        </w:tc>
      </w:tr>
      <w:tr w:rsidR="00772DF3" w14:paraId="1B37B86D" w14:textId="77777777">
        <w:tc>
          <w:tcPr>
            <w:tcW w:w="2040" w:type="dxa"/>
            <w:shd w:val="clear" w:color="auto" w:fill="auto"/>
            <w:tcMar>
              <w:top w:w="100" w:type="dxa"/>
              <w:left w:w="100" w:type="dxa"/>
              <w:bottom w:w="100" w:type="dxa"/>
              <w:right w:w="100" w:type="dxa"/>
            </w:tcMar>
          </w:tcPr>
          <w:p w14:paraId="31D0F60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carinhosa</w:t>
            </w:r>
            <w:proofErr w:type="spellEnd"/>
          </w:p>
        </w:tc>
        <w:tc>
          <w:tcPr>
            <w:tcW w:w="2535" w:type="dxa"/>
            <w:shd w:val="clear" w:color="auto" w:fill="auto"/>
            <w:tcMar>
              <w:top w:w="100" w:type="dxa"/>
              <w:left w:w="100" w:type="dxa"/>
              <w:bottom w:w="100" w:type="dxa"/>
              <w:right w:w="100" w:type="dxa"/>
            </w:tcMar>
          </w:tcPr>
          <w:p w14:paraId="387A89B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rhizophorae</w:t>
            </w:r>
            <w:proofErr w:type="spellEnd"/>
          </w:p>
        </w:tc>
        <w:tc>
          <w:tcPr>
            <w:tcW w:w="2190" w:type="dxa"/>
            <w:shd w:val="clear" w:color="auto" w:fill="auto"/>
            <w:tcMar>
              <w:top w:w="100" w:type="dxa"/>
              <w:left w:w="100" w:type="dxa"/>
              <w:bottom w:w="100" w:type="dxa"/>
              <w:right w:w="100" w:type="dxa"/>
            </w:tcMar>
          </w:tcPr>
          <w:p w14:paraId="5002D76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Brazil</w:t>
            </w:r>
          </w:p>
        </w:tc>
        <w:tc>
          <w:tcPr>
            <w:tcW w:w="2700" w:type="dxa"/>
            <w:shd w:val="clear" w:color="auto" w:fill="auto"/>
            <w:tcMar>
              <w:top w:w="100" w:type="dxa"/>
              <w:left w:w="100" w:type="dxa"/>
              <w:bottom w:w="100" w:type="dxa"/>
              <w:right w:w="100" w:type="dxa"/>
            </w:tcMar>
          </w:tcPr>
          <w:p w14:paraId="180F3A2E" w14:textId="58CD8CB6"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2">
              <w:proofErr w:type="spellStart"/>
              <w:r w:rsidR="0005234A">
                <w:rPr>
                  <w:rFonts w:ascii="Times New Roman" w:eastAsia="Times New Roman" w:hAnsi="Times New Roman" w:cs="Times New Roman"/>
                  <w:color w:val="000000"/>
                  <w:sz w:val="20"/>
                  <w:szCs w:val="20"/>
                </w:rPr>
                <w:t>Radashevsky</w:t>
              </w:r>
              <w:proofErr w:type="spellEnd"/>
              <w:r w:rsidR="0005234A">
                <w:rPr>
                  <w:rFonts w:ascii="Times New Roman" w:eastAsia="Times New Roman" w:hAnsi="Times New Roman" w:cs="Times New Roman"/>
                  <w:color w:val="000000"/>
                  <w:sz w:val="20"/>
                  <w:szCs w:val="20"/>
                </w:rPr>
                <w:t xml:space="preserve"> et al. 2006</w:t>
              </w:r>
            </w:hyperlink>
          </w:p>
        </w:tc>
      </w:tr>
      <w:tr w:rsidR="00772DF3" w14:paraId="12E04448" w14:textId="77777777">
        <w:tc>
          <w:tcPr>
            <w:tcW w:w="2040" w:type="dxa"/>
            <w:shd w:val="clear" w:color="auto" w:fill="auto"/>
            <w:tcMar>
              <w:top w:w="100" w:type="dxa"/>
              <w:left w:w="100" w:type="dxa"/>
              <w:bottom w:w="100" w:type="dxa"/>
              <w:right w:w="100" w:type="dxa"/>
            </w:tcMar>
          </w:tcPr>
          <w:p w14:paraId="43AAEC8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ciliata</w:t>
            </w:r>
            <w:proofErr w:type="spellEnd"/>
          </w:p>
        </w:tc>
        <w:tc>
          <w:tcPr>
            <w:tcW w:w="2535" w:type="dxa"/>
            <w:shd w:val="clear" w:color="auto" w:fill="auto"/>
            <w:tcMar>
              <w:top w:w="100" w:type="dxa"/>
              <w:left w:w="100" w:type="dxa"/>
              <w:bottom w:w="100" w:type="dxa"/>
              <w:right w:w="100" w:type="dxa"/>
            </w:tcMar>
          </w:tcPr>
          <w:p w14:paraId="536C9510" w14:textId="328B0584" w:rsidR="00772DF3" w:rsidRPr="00EF4EF6"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b/>
                <w:i/>
                <w:color w:val="000000"/>
                <w:sz w:val="20"/>
                <w:szCs w:val="20"/>
              </w:rPr>
              <w:t>,</w:t>
            </w:r>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Mytilus</w:t>
            </w:r>
            <w:proofErr w:type="spellEnd"/>
            <w:r>
              <w:rPr>
                <w:rFonts w:ascii="Times New Roman" w:eastAsia="Times New Roman" w:hAnsi="Times New Roman" w:cs="Times New Roman"/>
                <w:i/>
                <w:color w:val="000000"/>
                <w:sz w:val="20"/>
                <w:szCs w:val="20"/>
              </w:rPr>
              <w:t xml:space="preserve"> edulis, </w:t>
            </w:r>
            <w:proofErr w:type="spellStart"/>
            <w:r>
              <w:rPr>
                <w:rFonts w:ascii="Times New Roman" w:eastAsia="Times New Roman" w:hAnsi="Times New Roman" w:cs="Times New Roman"/>
                <w:i/>
                <w:color w:val="000000"/>
                <w:sz w:val="20"/>
                <w:szCs w:val="20"/>
              </w:rPr>
              <w:t>Ostrea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madrasensis</w:t>
            </w:r>
            <w:proofErr w:type="spellEnd"/>
            <w:r>
              <w:rPr>
                <w:rFonts w:ascii="Times New Roman" w:eastAsia="Times New Roman" w:hAnsi="Times New Roman" w:cs="Times New Roman"/>
                <w:i/>
                <w:color w:val="000000"/>
                <w:sz w:val="20"/>
                <w:szCs w:val="20"/>
              </w:rPr>
              <w:t xml:space="preserve">, P. </w:t>
            </w:r>
            <w:proofErr w:type="spellStart"/>
            <w:r>
              <w:rPr>
                <w:rFonts w:ascii="Times New Roman" w:eastAsia="Times New Roman" w:hAnsi="Times New Roman" w:cs="Times New Roman"/>
                <w:i/>
                <w:color w:val="000000"/>
                <w:sz w:val="20"/>
                <w:szCs w:val="20"/>
              </w:rPr>
              <w:t>fucata</w:t>
            </w:r>
            <w:proofErr w:type="spellEnd"/>
            <w:r>
              <w:rPr>
                <w:rFonts w:ascii="Times New Roman" w:eastAsia="Times New Roman" w:hAnsi="Times New Roman" w:cs="Times New Roman"/>
                <w:i/>
                <w:color w:val="000000"/>
                <w:sz w:val="20"/>
                <w:szCs w:val="20"/>
              </w:rPr>
              <w:t>,</w:t>
            </w:r>
            <w:r w:rsidR="00EF4EF6">
              <w:rPr>
                <w:rFonts w:ascii="Times New Roman" w:eastAsia="Times New Roman" w:hAnsi="Times New Roman" w:cs="Times New Roman"/>
                <w:i/>
                <w:color w:val="000000"/>
                <w:sz w:val="20"/>
                <w:szCs w:val="20"/>
              </w:rPr>
              <w:t xml:space="preserve"> </w:t>
            </w:r>
            <w:commentRangeStart w:id="0"/>
            <w:r w:rsidR="006F4E40">
              <w:rPr>
                <w:rStyle w:val="CommentReference"/>
              </w:rPr>
              <w:commentReference w:id="1"/>
            </w:r>
            <w:commentRangeEnd w:id="0"/>
            <w:proofErr w:type="spellStart"/>
            <w:r w:rsidR="00EF4EF6" w:rsidRPr="00EF4EF6">
              <w:rPr>
                <w:rFonts w:ascii="Times New Roman" w:eastAsia="Times New Roman" w:hAnsi="Times New Roman" w:cs="Times New Roman"/>
                <w:b/>
                <w:i/>
                <w:color w:val="000000"/>
                <w:sz w:val="20"/>
                <w:szCs w:val="20"/>
                <w:lang w:val="en-US"/>
              </w:rPr>
              <w:t>Venerupis</w:t>
            </w:r>
            <w:proofErr w:type="spellEnd"/>
            <w:r w:rsidR="0047418D">
              <w:rPr>
                <w:rFonts w:ascii="Times New Roman" w:eastAsia="Times New Roman" w:hAnsi="Times New Roman" w:cs="Times New Roman"/>
                <w:b/>
                <w:i/>
                <w:color w:val="000000"/>
                <w:sz w:val="20"/>
                <w:szCs w:val="20"/>
                <w:lang w:val="en-US"/>
              </w:rPr>
              <w:t xml:space="preserve"> (=Tapes)</w:t>
            </w:r>
            <w:r w:rsidR="00EF4EF6">
              <w:rPr>
                <w:rStyle w:val="CommentReference"/>
              </w:rPr>
              <w:commentReference w:id="0"/>
            </w:r>
            <w:r w:rsidR="00EF4EF6">
              <w:rPr>
                <w:rFonts w:ascii="Times New Roman" w:eastAsia="Times New Roman" w:hAnsi="Times New Roman" w:cs="Times New Roman"/>
                <w:b/>
                <w:i/>
                <w:color w:val="000000"/>
                <w:sz w:val="20"/>
                <w:szCs w:val="20"/>
              </w:rPr>
              <w:t xml:space="preserve"> </w:t>
            </w:r>
            <w:proofErr w:type="spellStart"/>
            <w:r>
              <w:rPr>
                <w:rFonts w:ascii="Times New Roman" w:eastAsia="Times New Roman" w:hAnsi="Times New Roman" w:cs="Times New Roman"/>
                <w:b/>
                <w:i/>
                <w:color w:val="000000"/>
                <w:sz w:val="20"/>
                <w:szCs w:val="20"/>
              </w:rPr>
              <w:t>philippinarum</w:t>
            </w:r>
            <w:proofErr w:type="spellEnd"/>
            <w:r>
              <w:rPr>
                <w:rFonts w:ascii="Times New Roman" w:eastAsia="Times New Roman" w:hAnsi="Times New Roman" w:cs="Times New Roman"/>
                <w:i/>
                <w:color w:val="000000"/>
                <w:sz w:val="20"/>
                <w:szCs w:val="20"/>
              </w:rPr>
              <w:t xml:space="preserve">, Saccostrea </w:t>
            </w:r>
            <w:proofErr w:type="spellStart"/>
            <w:r>
              <w:rPr>
                <w:rFonts w:ascii="Times New Roman" w:eastAsia="Times New Roman" w:hAnsi="Times New Roman" w:cs="Times New Roman"/>
                <w:i/>
                <w:color w:val="000000"/>
                <w:sz w:val="20"/>
                <w:szCs w:val="20"/>
              </w:rPr>
              <w:t>glomerata</w:t>
            </w:r>
            <w:proofErr w:type="spellEnd"/>
          </w:p>
        </w:tc>
        <w:tc>
          <w:tcPr>
            <w:tcW w:w="2190" w:type="dxa"/>
            <w:shd w:val="clear" w:color="auto" w:fill="auto"/>
            <w:tcMar>
              <w:top w:w="100" w:type="dxa"/>
              <w:left w:w="100" w:type="dxa"/>
              <w:bottom w:w="100" w:type="dxa"/>
              <w:right w:w="100" w:type="dxa"/>
            </w:tcMar>
          </w:tcPr>
          <w:p w14:paraId="079F680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England</w:t>
            </w:r>
            <w:r>
              <w:rPr>
                <w:rFonts w:ascii="Times New Roman" w:eastAsia="Times New Roman" w:hAnsi="Times New Roman" w:cs="Times New Roman"/>
                <w:color w:val="000000"/>
                <w:sz w:val="20"/>
                <w:szCs w:val="20"/>
              </w:rPr>
              <w:t>, India, France, Germany, Italy, UK</w:t>
            </w:r>
          </w:p>
        </w:tc>
        <w:tc>
          <w:tcPr>
            <w:tcW w:w="2700" w:type="dxa"/>
            <w:shd w:val="clear" w:color="auto" w:fill="auto"/>
            <w:tcMar>
              <w:top w:w="100" w:type="dxa"/>
              <w:left w:w="100" w:type="dxa"/>
              <w:bottom w:w="100" w:type="dxa"/>
              <w:right w:w="100" w:type="dxa"/>
            </w:tcMar>
          </w:tcPr>
          <w:p w14:paraId="09656BAB" w14:textId="5AFB393A"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7756D691" w14:textId="77777777">
        <w:tc>
          <w:tcPr>
            <w:tcW w:w="2040" w:type="dxa"/>
            <w:shd w:val="clear" w:color="auto" w:fill="auto"/>
            <w:tcMar>
              <w:top w:w="100" w:type="dxa"/>
              <w:left w:w="100" w:type="dxa"/>
              <w:bottom w:w="100" w:type="dxa"/>
              <w:right w:w="100" w:type="dxa"/>
            </w:tcMar>
          </w:tcPr>
          <w:p w14:paraId="40A84AB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convexa</w:t>
            </w:r>
            <w:proofErr w:type="spellEnd"/>
            <w:r>
              <w:rPr>
                <w:rFonts w:ascii="Times New Roman" w:eastAsia="Times New Roman" w:hAnsi="Times New Roman" w:cs="Times New Roman"/>
                <w:i/>
                <w:color w:val="000000"/>
                <w:sz w:val="20"/>
                <w:szCs w:val="20"/>
              </w:rPr>
              <w:t xml:space="preserve"> </w:t>
            </w:r>
          </w:p>
        </w:tc>
        <w:tc>
          <w:tcPr>
            <w:tcW w:w="2535" w:type="dxa"/>
            <w:shd w:val="clear" w:color="auto" w:fill="auto"/>
            <w:tcMar>
              <w:top w:w="100" w:type="dxa"/>
              <w:left w:w="100" w:type="dxa"/>
              <w:bottom w:w="100" w:type="dxa"/>
              <w:right w:w="100" w:type="dxa"/>
            </w:tcMar>
          </w:tcPr>
          <w:p w14:paraId="1347DA3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proofErr w:type="spellStart"/>
            <w:r>
              <w:rPr>
                <w:rFonts w:ascii="Times New Roman" w:eastAsia="Times New Roman" w:hAnsi="Times New Roman" w:cs="Times New Roman"/>
                <w:b/>
                <w:i/>
                <w:color w:val="000000"/>
                <w:sz w:val="20"/>
                <w:szCs w:val="20"/>
              </w:rPr>
              <w:t>Panopea</w:t>
            </w:r>
            <w:proofErr w:type="spellEnd"/>
            <w:r>
              <w:rPr>
                <w:rFonts w:ascii="Times New Roman" w:eastAsia="Times New Roman" w:hAnsi="Times New Roman" w:cs="Times New Roman"/>
                <w:b/>
                <w:i/>
                <w:color w:val="000000"/>
                <w:sz w:val="20"/>
                <w:szCs w:val="20"/>
              </w:rPr>
              <w:t xml:space="preserve"> </w:t>
            </w:r>
            <w:proofErr w:type="spellStart"/>
            <w:r>
              <w:rPr>
                <w:rFonts w:ascii="Times New Roman" w:eastAsia="Times New Roman" w:hAnsi="Times New Roman" w:cs="Times New Roman"/>
                <w:b/>
                <w:i/>
                <w:color w:val="000000"/>
                <w:sz w:val="20"/>
                <w:szCs w:val="20"/>
              </w:rPr>
              <w:t>generosa</w:t>
            </w:r>
            <w:proofErr w:type="spellEnd"/>
          </w:p>
        </w:tc>
        <w:tc>
          <w:tcPr>
            <w:tcW w:w="2190" w:type="dxa"/>
            <w:shd w:val="clear" w:color="auto" w:fill="auto"/>
            <w:tcMar>
              <w:top w:w="100" w:type="dxa"/>
              <w:left w:w="100" w:type="dxa"/>
              <w:bottom w:w="100" w:type="dxa"/>
              <w:right w:w="100" w:type="dxa"/>
            </w:tcMar>
          </w:tcPr>
          <w:p w14:paraId="468AB071" w14:textId="156BCCF4"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xml:space="preserve">), Canada (BC), </w:t>
            </w:r>
            <w:r>
              <w:rPr>
                <w:rFonts w:ascii="Times New Roman" w:eastAsia="Times New Roman" w:hAnsi="Times New Roman" w:cs="Times New Roman"/>
                <w:b/>
                <w:color w:val="000000"/>
                <w:sz w:val="20"/>
                <w:szCs w:val="20"/>
              </w:rPr>
              <w:t>Japan</w:t>
            </w:r>
            <w:r w:rsidR="00EF4EF6">
              <w:rPr>
                <w:rFonts w:ascii="Times New Roman" w:eastAsia="Times New Roman" w:hAnsi="Times New Roman" w:cs="Times New Roman"/>
                <w:b/>
                <w:color w:val="000000"/>
                <w:sz w:val="20"/>
                <w:szCs w:val="20"/>
              </w:rPr>
              <w:t>``</w:t>
            </w:r>
          </w:p>
        </w:tc>
        <w:tc>
          <w:tcPr>
            <w:tcW w:w="2700" w:type="dxa"/>
            <w:shd w:val="clear" w:color="auto" w:fill="auto"/>
            <w:tcMar>
              <w:top w:w="100" w:type="dxa"/>
              <w:left w:w="100" w:type="dxa"/>
              <w:bottom w:w="100" w:type="dxa"/>
              <w:right w:w="100" w:type="dxa"/>
            </w:tcMar>
          </w:tcPr>
          <w:p w14:paraId="519FB7B1" w14:textId="6B86FFF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6">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7B19A43D" w14:textId="77777777">
        <w:tc>
          <w:tcPr>
            <w:tcW w:w="2040" w:type="dxa"/>
            <w:shd w:val="clear" w:color="auto" w:fill="auto"/>
            <w:tcMar>
              <w:top w:w="100" w:type="dxa"/>
              <w:left w:w="100" w:type="dxa"/>
              <w:bottom w:w="100" w:type="dxa"/>
              <w:right w:w="100" w:type="dxa"/>
            </w:tcMar>
          </w:tcPr>
          <w:p w14:paraId="59726DA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ecuadoriana</w:t>
            </w:r>
            <w:proofErr w:type="spellEnd"/>
          </w:p>
        </w:tc>
        <w:tc>
          <w:tcPr>
            <w:tcW w:w="2535" w:type="dxa"/>
            <w:shd w:val="clear" w:color="auto" w:fill="auto"/>
            <w:tcMar>
              <w:top w:w="100" w:type="dxa"/>
              <w:left w:w="100" w:type="dxa"/>
              <w:bottom w:w="100" w:type="dxa"/>
              <w:right w:w="100" w:type="dxa"/>
            </w:tcMar>
          </w:tcPr>
          <w:p w14:paraId="15E4F4E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rhizophorae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Crassostrea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braziliana</w:t>
            </w:r>
            <w:proofErr w:type="spellEnd"/>
          </w:p>
        </w:tc>
        <w:tc>
          <w:tcPr>
            <w:tcW w:w="2190" w:type="dxa"/>
            <w:shd w:val="clear" w:color="auto" w:fill="auto"/>
            <w:tcMar>
              <w:top w:w="100" w:type="dxa"/>
              <w:left w:w="100" w:type="dxa"/>
              <w:bottom w:w="100" w:type="dxa"/>
              <w:right w:w="100" w:type="dxa"/>
            </w:tcMar>
          </w:tcPr>
          <w:p w14:paraId="0B9366C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Ecuador</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30DBCB79" w14:textId="1C40588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7">
              <w:proofErr w:type="spellStart"/>
              <w:r w:rsidR="0005234A">
                <w:rPr>
                  <w:rFonts w:ascii="Times New Roman" w:eastAsia="Times New Roman" w:hAnsi="Times New Roman" w:cs="Times New Roman"/>
                  <w:color w:val="000000"/>
                  <w:sz w:val="20"/>
                  <w:szCs w:val="20"/>
                </w:rPr>
                <w:t>Radashevsky</w:t>
              </w:r>
              <w:proofErr w:type="spellEnd"/>
              <w:r w:rsidR="0005234A">
                <w:rPr>
                  <w:rFonts w:ascii="Times New Roman" w:eastAsia="Times New Roman" w:hAnsi="Times New Roman" w:cs="Times New Roman"/>
                  <w:color w:val="000000"/>
                  <w:sz w:val="20"/>
                  <w:szCs w:val="20"/>
                </w:rPr>
                <w:t xml:space="preserve"> et al. 2006</w:t>
              </w:r>
            </w:hyperlink>
          </w:p>
        </w:tc>
      </w:tr>
      <w:tr w:rsidR="00772DF3" w14:paraId="5F13594D" w14:textId="77777777">
        <w:tc>
          <w:tcPr>
            <w:tcW w:w="2040" w:type="dxa"/>
            <w:shd w:val="clear" w:color="auto" w:fill="auto"/>
            <w:tcMar>
              <w:top w:w="100" w:type="dxa"/>
              <w:left w:w="100" w:type="dxa"/>
              <w:bottom w:w="100" w:type="dxa"/>
              <w:right w:w="100" w:type="dxa"/>
            </w:tcMar>
          </w:tcPr>
          <w:p w14:paraId="21BEBCB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giardi</w:t>
            </w:r>
            <w:proofErr w:type="spellEnd"/>
            <w:r>
              <w:rPr>
                <w:rFonts w:ascii="Times New Roman" w:eastAsia="Times New Roman" w:hAnsi="Times New Roman" w:cs="Times New Roman"/>
                <w:i/>
                <w:color w:val="000000"/>
                <w:sz w:val="20"/>
                <w:szCs w:val="20"/>
              </w:rPr>
              <w:t xml:space="preserve"> </w:t>
            </w:r>
          </w:p>
        </w:tc>
        <w:tc>
          <w:tcPr>
            <w:tcW w:w="2535" w:type="dxa"/>
            <w:shd w:val="clear" w:color="auto" w:fill="auto"/>
            <w:tcMar>
              <w:top w:w="100" w:type="dxa"/>
              <w:left w:w="100" w:type="dxa"/>
              <w:bottom w:w="100" w:type="dxa"/>
              <w:right w:w="100" w:type="dxa"/>
            </w:tcMar>
          </w:tcPr>
          <w:p w14:paraId="2D5A520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generosa</w:t>
            </w:r>
            <w:proofErr w:type="spellEnd"/>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7D09D46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w:t>
            </w:r>
          </w:p>
        </w:tc>
        <w:tc>
          <w:tcPr>
            <w:tcW w:w="2700" w:type="dxa"/>
            <w:shd w:val="clear" w:color="auto" w:fill="auto"/>
            <w:tcMar>
              <w:top w:w="100" w:type="dxa"/>
              <w:left w:w="100" w:type="dxa"/>
              <w:bottom w:w="100" w:type="dxa"/>
              <w:right w:w="100" w:type="dxa"/>
            </w:tcMar>
          </w:tcPr>
          <w:p w14:paraId="7D271310" w14:textId="1021A77E"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8">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665773A2" w14:textId="77777777">
        <w:tc>
          <w:tcPr>
            <w:tcW w:w="2040" w:type="dxa"/>
            <w:shd w:val="clear" w:color="auto" w:fill="auto"/>
            <w:tcMar>
              <w:top w:w="100" w:type="dxa"/>
              <w:left w:w="100" w:type="dxa"/>
              <w:bottom w:w="100" w:type="dxa"/>
              <w:right w:w="100" w:type="dxa"/>
            </w:tcMar>
          </w:tcPr>
          <w:p w14:paraId="0455CEF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lastRenderedPageBreak/>
              <w:t xml:space="preserve">P. </w:t>
            </w:r>
            <w:proofErr w:type="spellStart"/>
            <w:r>
              <w:rPr>
                <w:rFonts w:ascii="Times New Roman" w:eastAsia="Times New Roman" w:hAnsi="Times New Roman" w:cs="Times New Roman"/>
                <w:i/>
                <w:color w:val="000000"/>
                <w:sz w:val="20"/>
                <w:szCs w:val="20"/>
              </w:rPr>
              <w:t>haswelli</w:t>
            </w:r>
            <w:proofErr w:type="spellEnd"/>
          </w:p>
        </w:tc>
        <w:tc>
          <w:tcPr>
            <w:tcW w:w="2535" w:type="dxa"/>
            <w:shd w:val="clear" w:color="auto" w:fill="auto"/>
            <w:tcMar>
              <w:top w:w="100" w:type="dxa"/>
              <w:left w:w="100" w:type="dxa"/>
              <w:bottom w:w="100" w:type="dxa"/>
              <w:right w:w="100" w:type="dxa"/>
            </w:tcMar>
          </w:tcPr>
          <w:p w14:paraId="6AF2AEF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b/>
                <w:i/>
                <w:color w:val="000000"/>
                <w:sz w:val="20"/>
                <w:szCs w:val="20"/>
              </w:rPr>
              <w:t>,</w:t>
            </w:r>
            <w:r>
              <w:rPr>
                <w:rFonts w:ascii="Times New Roman" w:eastAsia="Times New Roman" w:hAnsi="Times New Roman" w:cs="Times New Roman"/>
                <w:i/>
                <w:color w:val="000000"/>
                <w:sz w:val="20"/>
                <w:szCs w:val="20"/>
              </w:rPr>
              <w:t xml:space="preserve"> M. edulis, S. </w:t>
            </w:r>
            <w:proofErr w:type="spellStart"/>
            <w:r>
              <w:rPr>
                <w:rFonts w:ascii="Times New Roman" w:eastAsia="Times New Roman" w:hAnsi="Times New Roman" w:cs="Times New Roman"/>
                <w:i/>
                <w:color w:val="000000"/>
                <w:sz w:val="20"/>
                <w:szCs w:val="20"/>
              </w:rPr>
              <w:t>glomerata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O</w:t>
            </w:r>
            <w:r>
              <w:rPr>
                <w:rFonts w:ascii="Times New Roman" w:eastAsia="Times New Roman" w:hAnsi="Times New Roman" w:cs="Times New Roman"/>
                <w:i/>
                <w:sz w:val="20"/>
                <w:szCs w:val="20"/>
              </w:rPr>
              <w:t>strea</w:t>
            </w:r>
            <w:proofErr w:type="spellEnd"/>
            <w:r>
              <w:rPr>
                <w:rFonts w:ascii="Times New Roman" w:eastAsia="Times New Roman" w:hAnsi="Times New Roman" w:cs="Times New Roman"/>
                <w:i/>
                <w:color w:val="000000"/>
                <w:sz w:val="20"/>
                <w:szCs w:val="20"/>
              </w:rPr>
              <w:t xml:space="preserve"> chilensis,</w:t>
            </w:r>
          </w:p>
          <w:p w14:paraId="7B2EA7D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novaezelandiae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Perna</w:t>
            </w:r>
            <w:proofErr w:type="spellEnd"/>
            <w:r>
              <w:rPr>
                <w:rFonts w:ascii="Times New Roman" w:eastAsia="Times New Roman" w:hAnsi="Times New Roman" w:cs="Times New Roman"/>
                <w:i/>
                <w:color w:val="000000"/>
                <w:sz w:val="20"/>
                <w:szCs w:val="20"/>
              </w:rPr>
              <w:t xml:space="preserve"> canaliculus, P. </w:t>
            </w:r>
            <w:proofErr w:type="spellStart"/>
            <w:r>
              <w:rPr>
                <w:rFonts w:ascii="Times New Roman" w:eastAsia="Times New Roman" w:hAnsi="Times New Roman" w:cs="Times New Roman"/>
                <w:i/>
                <w:color w:val="000000"/>
                <w:sz w:val="20"/>
                <w:szCs w:val="20"/>
              </w:rPr>
              <w:t>fucata</w:t>
            </w:r>
            <w:proofErr w:type="spellEnd"/>
            <w:r>
              <w:rPr>
                <w:rFonts w:ascii="Times New Roman" w:eastAsia="Times New Roman" w:hAnsi="Times New Roman" w:cs="Times New Roman"/>
                <w:i/>
                <w:color w:val="000000"/>
                <w:sz w:val="20"/>
                <w:szCs w:val="20"/>
              </w:rPr>
              <w:t>, S</w:t>
            </w:r>
            <w:r>
              <w:rPr>
                <w:rFonts w:ascii="Times New Roman" w:eastAsia="Times New Roman" w:hAnsi="Times New Roman" w:cs="Times New Roman"/>
                <w:i/>
                <w:sz w:val="20"/>
                <w:szCs w:val="20"/>
              </w:rPr>
              <w:t>accostrea</w:t>
            </w:r>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cucullata</w:t>
            </w:r>
            <w:proofErr w:type="spellEnd"/>
            <w:r>
              <w:rPr>
                <w:rFonts w:ascii="Times New Roman" w:eastAsia="Times New Roman" w:hAnsi="Times New Roman" w:cs="Times New Roman"/>
                <w:i/>
                <w:color w:val="000000"/>
                <w:sz w:val="20"/>
                <w:szCs w:val="20"/>
              </w:rPr>
              <w:t xml:space="preserve">, H. discus </w:t>
            </w:r>
            <w:proofErr w:type="spellStart"/>
            <w:r>
              <w:rPr>
                <w:rFonts w:ascii="Times New Roman" w:eastAsia="Times New Roman" w:hAnsi="Times New Roman" w:cs="Times New Roman"/>
                <w:i/>
                <w:color w:val="000000"/>
                <w:sz w:val="20"/>
                <w:szCs w:val="20"/>
              </w:rPr>
              <w:t>discus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braziliana</w:t>
            </w:r>
            <w:proofErr w:type="spellEnd"/>
          </w:p>
        </w:tc>
        <w:tc>
          <w:tcPr>
            <w:tcW w:w="2190" w:type="dxa"/>
            <w:shd w:val="clear" w:color="auto" w:fill="auto"/>
            <w:tcMar>
              <w:top w:w="100" w:type="dxa"/>
              <w:left w:w="100" w:type="dxa"/>
              <w:bottom w:w="100" w:type="dxa"/>
              <w:right w:w="100" w:type="dxa"/>
            </w:tcMar>
          </w:tcPr>
          <w:p w14:paraId="47E913C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Australia</w:t>
            </w:r>
            <w:r>
              <w:rPr>
                <w:rFonts w:ascii="Times New Roman" w:eastAsia="Times New Roman" w:hAnsi="Times New Roman" w:cs="Times New Roman"/>
                <w:color w:val="000000"/>
                <w:sz w:val="20"/>
                <w:szCs w:val="20"/>
              </w:rPr>
              <w:t>, Korea, Japan, New Zealand</w:t>
            </w:r>
          </w:p>
        </w:tc>
        <w:tc>
          <w:tcPr>
            <w:tcW w:w="2700" w:type="dxa"/>
            <w:shd w:val="clear" w:color="auto" w:fill="auto"/>
            <w:tcMar>
              <w:top w:w="100" w:type="dxa"/>
              <w:left w:w="100" w:type="dxa"/>
              <w:bottom w:w="100" w:type="dxa"/>
              <w:right w:w="100" w:type="dxa"/>
            </w:tcMar>
          </w:tcPr>
          <w:p w14:paraId="53A7C5AE" w14:textId="4495043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29">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et al. 2012</w:t>
              </w:r>
            </w:hyperlink>
          </w:p>
        </w:tc>
      </w:tr>
      <w:tr w:rsidR="00772DF3" w14:paraId="073CDF0C" w14:textId="77777777">
        <w:tc>
          <w:tcPr>
            <w:tcW w:w="2040" w:type="dxa"/>
            <w:shd w:val="clear" w:color="auto" w:fill="auto"/>
            <w:tcMar>
              <w:top w:w="100" w:type="dxa"/>
              <w:left w:w="100" w:type="dxa"/>
              <w:bottom w:w="100" w:type="dxa"/>
              <w:right w:w="100" w:type="dxa"/>
            </w:tcMar>
          </w:tcPr>
          <w:p w14:paraId="43FBFC5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hoplura</w:t>
            </w:r>
            <w:proofErr w:type="spellEnd"/>
          </w:p>
        </w:tc>
        <w:tc>
          <w:tcPr>
            <w:tcW w:w="2535" w:type="dxa"/>
            <w:shd w:val="clear" w:color="auto" w:fill="auto"/>
            <w:tcMar>
              <w:top w:w="100" w:type="dxa"/>
              <w:left w:w="100" w:type="dxa"/>
              <w:bottom w:w="100" w:type="dxa"/>
              <w:right w:w="100" w:type="dxa"/>
            </w:tcMar>
          </w:tcPr>
          <w:p w14:paraId="350D9F4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M. edulis, S. </w:t>
            </w:r>
            <w:proofErr w:type="spellStart"/>
            <w:r>
              <w:rPr>
                <w:rFonts w:ascii="Times New Roman" w:eastAsia="Times New Roman" w:hAnsi="Times New Roman" w:cs="Times New Roman"/>
                <w:i/>
                <w:color w:val="000000"/>
                <w:sz w:val="20"/>
                <w:szCs w:val="20"/>
              </w:rPr>
              <w:t>glomerata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w:t>
            </w:r>
            <w:r>
              <w:rPr>
                <w:rFonts w:ascii="Times New Roman" w:eastAsia="Times New Roman" w:hAnsi="Times New Roman" w:cs="Times New Roman"/>
                <w:i/>
                <w:sz w:val="20"/>
                <w:szCs w:val="20"/>
              </w:rPr>
              <w:t>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midae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tuberculata</w:t>
            </w:r>
            <w:proofErr w:type="spellEnd"/>
            <w:r>
              <w:rPr>
                <w:rFonts w:ascii="Times New Roman" w:eastAsia="Times New Roman" w:hAnsi="Times New Roman" w:cs="Times New Roman"/>
                <w:i/>
                <w:color w:val="000000"/>
                <w:sz w:val="20"/>
                <w:szCs w:val="20"/>
              </w:rPr>
              <w:t xml:space="preserve"> coccinea, </w:t>
            </w:r>
            <w:proofErr w:type="spellStart"/>
            <w:r>
              <w:rPr>
                <w:rFonts w:ascii="Times New Roman" w:eastAsia="Times New Roman" w:hAnsi="Times New Roman" w:cs="Times New Roman"/>
                <w:i/>
                <w:color w:val="000000"/>
                <w:sz w:val="20"/>
                <w:szCs w:val="20"/>
              </w:rPr>
              <w:t>H</w:t>
            </w:r>
            <w:r>
              <w:rPr>
                <w:rFonts w:ascii="Times New Roman" w:eastAsia="Times New Roman" w:hAnsi="Times New Roman" w:cs="Times New Roman"/>
                <w:i/>
                <w:sz w:val="20"/>
                <w:szCs w:val="20"/>
              </w:rPr>
              <w:t>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rubra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laevigata</w:t>
            </w:r>
          </w:p>
        </w:tc>
        <w:tc>
          <w:tcPr>
            <w:tcW w:w="2190" w:type="dxa"/>
            <w:shd w:val="clear" w:color="auto" w:fill="auto"/>
            <w:tcMar>
              <w:top w:w="100" w:type="dxa"/>
              <w:left w:w="100" w:type="dxa"/>
              <w:bottom w:w="100" w:type="dxa"/>
              <w:right w:w="100" w:type="dxa"/>
            </w:tcMar>
          </w:tcPr>
          <w:p w14:paraId="66A44DA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Italy (Bay of Naples), </w:t>
            </w:r>
            <w:r>
              <w:rPr>
                <w:rFonts w:ascii="Times New Roman" w:eastAsia="Times New Roman" w:hAnsi="Times New Roman" w:cs="Times New Roman"/>
                <w:color w:val="000000"/>
                <w:sz w:val="20"/>
                <w:szCs w:val="20"/>
              </w:rPr>
              <w:t xml:space="preserve">Australia, Belgium, France, </w:t>
            </w:r>
            <w:proofErr w:type="spellStart"/>
            <w:proofErr w:type="gramStart"/>
            <w:r>
              <w:rPr>
                <w:rFonts w:ascii="Times New Roman" w:eastAsia="Times New Roman" w:hAnsi="Times New Roman" w:cs="Times New Roman"/>
                <w:color w:val="000000"/>
                <w:sz w:val="20"/>
                <w:szCs w:val="20"/>
              </w:rPr>
              <w:t>Holland,New</w:t>
            </w:r>
            <w:proofErr w:type="spellEnd"/>
            <w:proofErr w:type="gramEnd"/>
            <w:r>
              <w:rPr>
                <w:rFonts w:ascii="Times New Roman" w:eastAsia="Times New Roman" w:hAnsi="Times New Roman" w:cs="Times New Roman"/>
                <w:color w:val="000000"/>
                <w:sz w:val="20"/>
                <w:szCs w:val="20"/>
              </w:rPr>
              <w:t xml:space="preserve"> Zealand, South Africa, Spain (Canary Islands)</w:t>
            </w:r>
          </w:p>
        </w:tc>
        <w:tc>
          <w:tcPr>
            <w:tcW w:w="2700" w:type="dxa"/>
            <w:shd w:val="clear" w:color="auto" w:fill="auto"/>
            <w:tcMar>
              <w:top w:w="100" w:type="dxa"/>
              <w:left w:w="100" w:type="dxa"/>
              <w:bottom w:w="100" w:type="dxa"/>
              <w:right w:w="100" w:type="dxa"/>
            </w:tcMar>
          </w:tcPr>
          <w:p w14:paraId="48448205" w14:textId="4C7E362D"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0492CE3E" w14:textId="77777777">
        <w:tc>
          <w:tcPr>
            <w:tcW w:w="2040" w:type="dxa"/>
            <w:shd w:val="clear" w:color="auto" w:fill="auto"/>
            <w:tcMar>
              <w:top w:w="100" w:type="dxa"/>
              <w:left w:w="100" w:type="dxa"/>
              <w:bottom w:w="100" w:type="dxa"/>
              <w:right w:w="100" w:type="dxa"/>
            </w:tcMar>
          </w:tcPr>
          <w:p w14:paraId="4545920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onagawaensis</w:t>
            </w:r>
            <w:proofErr w:type="spellEnd"/>
          </w:p>
          <w:p w14:paraId="1900A32A"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48803CB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Aequipecten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tehuelchus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sz w:val="20"/>
                <w:szCs w:val="20"/>
              </w:rPr>
              <w:t>Argopecten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purpuratus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nodosus</w:t>
            </w:r>
            <w:proofErr w:type="spellEnd"/>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rufescens</w:t>
            </w:r>
            <w:proofErr w:type="spellEnd"/>
          </w:p>
        </w:tc>
        <w:tc>
          <w:tcPr>
            <w:tcW w:w="2190" w:type="dxa"/>
            <w:shd w:val="clear" w:color="auto" w:fill="auto"/>
            <w:tcMar>
              <w:top w:w="100" w:type="dxa"/>
              <w:left w:w="100" w:type="dxa"/>
              <w:bottom w:w="100" w:type="dxa"/>
              <w:right w:w="100" w:type="dxa"/>
            </w:tcMar>
          </w:tcPr>
          <w:p w14:paraId="7AA592F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14:paraId="3D030151" w14:textId="62B84A16"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30">
              <w:proofErr w:type="spellStart"/>
              <w:r w:rsidR="0005234A">
                <w:rPr>
                  <w:rFonts w:ascii="Times New Roman" w:eastAsia="Times New Roman" w:hAnsi="Times New Roman" w:cs="Times New Roman"/>
                  <w:color w:val="000000"/>
                  <w:sz w:val="20"/>
                  <w:szCs w:val="20"/>
                </w:rPr>
                <w:t>Teramoto</w:t>
              </w:r>
              <w:proofErr w:type="spellEnd"/>
              <w:r w:rsidR="0005234A">
                <w:rPr>
                  <w:rFonts w:ascii="Times New Roman" w:eastAsia="Times New Roman" w:hAnsi="Times New Roman" w:cs="Times New Roman"/>
                  <w:color w:val="000000"/>
                  <w:sz w:val="20"/>
                  <w:szCs w:val="20"/>
                </w:rPr>
                <w:t xml:space="preserve"> et al. 2013</w:t>
              </w:r>
            </w:hyperlink>
          </w:p>
          <w:p w14:paraId="37564B48"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772DF3" w14:paraId="583AB286" w14:textId="77777777">
        <w:tc>
          <w:tcPr>
            <w:tcW w:w="2040" w:type="dxa"/>
            <w:shd w:val="clear" w:color="auto" w:fill="auto"/>
            <w:tcMar>
              <w:top w:w="100" w:type="dxa"/>
              <w:left w:w="100" w:type="dxa"/>
              <w:bottom w:w="100" w:type="dxa"/>
              <w:right w:w="100" w:type="dxa"/>
            </w:tcMar>
          </w:tcPr>
          <w:p w14:paraId="6BA1785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limicola</w:t>
            </w:r>
            <w:proofErr w:type="spellEnd"/>
            <w:r>
              <w:rPr>
                <w:rFonts w:ascii="Times New Roman" w:eastAsia="Times New Roman" w:hAnsi="Times New Roman" w:cs="Times New Roman"/>
                <w:i/>
                <w:color w:val="000000"/>
                <w:sz w:val="20"/>
                <w:szCs w:val="20"/>
              </w:rPr>
              <w:t xml:space="preserve"> </w:t>
            </w:r>
          </w:p>
          <w:p w14:paraId="2C9361A0"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2D1508E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generosa</w:t>
            </w:r>
            <w:proofErr w:type="spellEnd"/>
          </w:p>
        </w:tc>
        <w:tc>
          <w:tcPr>
            <w:tcW w:w="2190" w:type="dxa"/>
            <w:shd w:val="clear" w:color="auto" w:fill="auto"/>
            <w:tcMar>
              <w:top w:w="100" w:type="dxa"/>
              <w:left w:w="100" w:type="dxa"/>
              <w:bottom w:w="100" w:type="dxa"/>
              <w:right w:w="100" w:type="dxa"/>
            </w:tcMar>
          </w:tcPr>
          <w:p w14:paraId="1B02335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Korea </w:t>
            </w:r>
          </w:p>
        </w:tc>
        <w:tc>
          <w:tcPr>
            <w:tcW w:w="2700" w:type="dxa"/>
            <w:shd w:val="clear" w:color="auto" w:fill="auto"/>
            <w:tcMar>
              <w:top w:w="100" w:type="dxa"/>
              <w:left w:w="100" w:type="dxa"/>
              <w:bottom w:w="100" w:type="dxa"/>
              <w:right w:w="100" w:type="dxa"/>
            </w:tcMar>
          </w:tcPr>
          <w:p w14:paraId="3E798D9E" w14:textId="21D88EA2"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31">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059D0204" w14:textId="77777777">
        <w:tc>
          <w:tcPr>
            <w:tcW w:w="2040" w:type="dxa"/>
            <w:shd w:val="clear" w:color="auto" w:fill="auto"/>
            <w:tcMar>
              <w:top w:w="100" w:type="dxa"/>
              <w:left w:w="100" w:type="dxa"/>
              <w:bottom w:w="100" w:type="dxa"/>
              <w:right w:w="100" w:type="dxa"/>
            </w:tcMar>
          </w:tcPr>
          <w:p w14:paraId="5EDFAD7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pygidialis</w:t>
            </w:r>
            <w:proofErr w:type="spellEnd"/>
            <w:r>
              <w:rPr>
                <w:rFonts w:ascii="Times New Roman" w:eastAsia="Times New Roman" w:hAnsi="Times New Roman" w:cs="Times New Roman"/>
                <w:i/>
                <w:color w:val="000000"/>
                <w:sz w:val="20"/>
                <w:szCs w:val="20"/>
              </w:rPr>
              <w:t xml:space="preserve"> </w:t>
            </w:r>
          </w:p>
          <w:p w14:paraId="460FD3C7"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683C4FA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generosa</w:t>
            </w:r>
            <w:proofErr w:type="spellEnd"/>
            <w:r>
              <w:rPr>
                <w:rFonts w:ascii="Times New Roman" w:eastAsia="Times New Roman" w:hAnsi="Times New Roman" w:cs="Times New Roman"/>
                <w:b/>
                <w:i/>
                <w:color w:val="000000"/>
                <w:sz w:val="20"/>
                <w:szCs w:val="20"/>
              </w:rPr>
              <w:t xml:space="preserve">, </w:t>
            </w:r>
            <w:proofErr w:type="spellStart"/>
            <w:r w:rsidRPr="00EF4EF6">
              <w:rPr>
                <w:rFonts w:ascii="Times New Roman" w:eastAsia="Times New Roman" w:hAnsi="Times New Roman" w:cs="Times New Roman"/>
                <w:i/>
                <w:color w:val="000000"/>
                <w:sz w:val="20"/>
                <w:szCs w:val="20"/>
              </w:rPr>
              <w:t>Ostrea</w:t>
            </w:r>
            <w:proofErr w:type="spellEnd"/>
            <w:r w:rsidRPr="00EF4EF6">
              <w:rPr>
                <w:rFonts w:ascii="Times New Roman" w:eastAsia="Times New Roman" w:hAnsi="Times New Roman" w:cs="Times New Roman"/>
                <w:i/>
                <w:color w:val="000000"/>
                <w:sz w:val="20"/>
                <w:szCs w:val="20"/>
              </w:rPr>
              <w:t xml:space="preserve"> </w:t>
            </w:r>
            <w:proofErr w:type="spellStart"/>
            <w:r w:rsidRPr="00EF4EF6">
              <w:rPr>
                <w:rFonts w:ascii="Times New Roman" w:eastAsia="Times New Roman" w:hAnsi="Times New Roman" w:cs="Times New Roman"/>
                <w:i/>
                <w:color w:val="000000"/>
                <w:sz w:val="20"/>
                <w:szCs w:val="20"/>
              </w:rPr>
              <w:t>lurida</w:t>
            </w:r>
            <w:proofErr w:type="spellEnd"/>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6CC9D6F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Canada</w:t>
            </w:r>
          </w:p>
        </w:tc>
        <w:tc>
          <w:tcPr>
            <w:tcW w:w="2700" w:type="dxa"/>
            <w:shd w:val="clear" w:color="auto" w:fill="auto"/>
            <w:tcMar>
              <w:top w:w="100" w:type="dxa"/>
              <w:left w:w="100" w:type="dxa"/>
              <w:bottom w:w="100" w:type="dxa"/>
              <w:right w:w="100" w:type="dxa"/>
            </w:tcMar>
          </w:tcPr>
          <w:p w14:paraId="1648E59A" w14:textId="5C30E4CA"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hyperlink r:id="rId32">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3CED1EE8" w14:textId="77777777">
        <w:tc>
          <w:tcPr>
            <w:tcW w:w="2040" w:type="dxa"/>
            <w:shd w:val="clear" w:color="auto" w:fill="auto"/>
            <w:tcMar>
              <w:top w:w="100" w:type="dxa"/>
              <w:left w:w="100" w:type="dxa"/>
              <w:bottom w:w="100" w:type="dxa"/>
              <w:right w:w="100" w:type="dxa"/>
            </w:tcMar>
          </w:tcPr>
          <w:p w14:paraId="7363085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rickettsi</w:t>
            </w:r>
            <w:proofErr w:type="spellEnd"/>
          </w:p>
        </w:tc>
        <w:tc>
          <w:tcPr>
            <w:tcW w:w="2535" w:type="dxa"/>
            <w:shd w:val="clear" w:color="auto" w:fill="auto"/>
            <w:tcMar>
              <w:top w:w="100" w:type="dxa"/>
              <w:left w:w="100" w:type="dxa"/>
              <w:bottom w:w="100" w:type="dxa"/>
              <w:right w:w="100" w:type="dxa"/>
            </w:tcMar>
          </w:tcPr>
          <w:p w14:paraId="394447A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Aequipecten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tehuelchus</w:t>
            </w:r>
            <w:proofErr w:type="spellEnd"/>
            <w:r>
              <w:rPr>
                <w:rFonts w:ascii="Times New Roman" w:eastAsia="Times New Roman" w:hAnsi="Times New Roman" w:cs="Times New Roman"/>
                <w:i/>
                <w:color w:val="000000"/>
                <w:sz w:val="20"/>
                <w:szCs w:val="20"/>
              </w:rPr>
              <w:t xml:space="preserve">, A. </w:t>
            </w:r>
            <w:proofErr w:type="spellStart"/>
            <w:r>
              <w:rPr>
                <w:rFonts w:ascii="Times New Roman" w:eastAsia="Times New Roman" w:hAnsi="Times New Roman" w:cs="Times New Roman"/>
                <w:i/>
                <w:color w:val="000000"/>
                <w:sz w:val="20"/>
                <w:szCs w:val="20"/>
              </w:rPr>
              <w:t>purpuratus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nodosus</w:t>
            </w:r>
            <w:proofErr w:type="spellEnd"/>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O. chilensis, H. </w:t>
            </w:r>
            <w:proofErr w:type="spellStart"/>
            <w:r>
              <w:rPr>
                <w:rFonts w:ascii="Times New Roman" w:eastAsia="Times New Roman" w:hAnsi="Times New Roman" w:cs="Times New Roman"/>
                <w:i/>
                <w:color w:val="000000"/>
                <w:sz w:val="20"/>
                <w:szCs w:val="20"/>
              </w:rPr>
              <w:t>rufescens</w:t>
            </w:r>
            <w:proofErr w:type="spellEnd"/>
          </w:p>
        </w:tc>
        <w:tc>
          <w:tcPr>
            <w:tcW w:w="2190" w:type="dxa"/>
            <w:shd w:val="clear" w:color="auto" w:fill="auto"/>
            <w:tcMar>
              <w:top w:w="100" w:type="dxa"/>
              <w:left w:w="100" w:type="dxa"/>
              <w:bottom w:w="100" w:type="dxa"/>
              <w:right w:w="100" w:type="dxa"/>
            </w:tcMar>
          </w:tcPr>
          <w:p w14:paraId="0B7E8FB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Argentina, Brazil, Chile, Mexico</w:t>
            </w:r>
          </w:p>
        </w:tc>
        <w:tc>
          <w:tcPr>
            <w:tcW w:w="2700" w:type="dxa"/>
            <w:shd w:val="clear" w:color="auto" w:fill="auto"/>
            <w:tcMar>
              <w:top w:w="100" w:type="dxa"/>
              <w:left w:w="100" w:type="dxa"/>
              <w:bottom w:w="100" w:type="dxa"/>
              <w:right w:w="100" w:type="dxa"/>
            </w:tcMar>
          </w:tcPr>
          <w:p w14:paraId="115D21FA" w14:textId="7658ABA7"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739DDD91" w14:textId="77777777">
        <w:tc>
          <w:tcPr>
            <w:tcW w:w="2040" w:type="dxa"/>
            <w:shd w:val="clear" w:color="auto" w:fill="auto"/>
            <w:tcMar>
              <w:top w:w="100" w:type="dxa"/>
              <w:left w:w="100" w:type="dxa"/>
              <w:bottom w:w="100" w:type="dxa"/>
              <w:right w:w="100" w:type="dxa"/>
            </w:tcMar>
          </w:tcPr>
          <w:p w14:paraId="6FC76EC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uncinata</w:t>
            </w:r>
            <w:proofErr w:type="spellEnd"/>
          </w:p>
        </w:tc>
        <w:tc>
          <w:tcPr>
            <w:tcW w:w="2535" w:type="dxa"/>
            <w:shd w:val="clear" w:color="auto" w:fill="auto"/>
            <w:tcMar>
              <w:top w:w="100" w:type="dxa"/>
              <w:left w:w="100" w:type="dxa"/>
              <w:bottom w:w="100" w:type="dxa"/>
              <w:right w:w="100" w:type="dxa"/>
            </w:tcMar>
          </w:tcPr>
          <w:p w14:paraId="50F12FC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H. discus </w:t>
            </w:r>
            <w:proofErr w:type="spellStart"/>
            <w:r>
              <w:rPr>
                <w:rFonts w:ascii="Times New Roman" w:eastAsia="Times New Roman" w:hAnsi="Times New Roman" w:cs="Times New Roman"/>
                <w:i/>
                <w:color w:val="000000"/>
                <w:sz w:val="20"/>
                <w:szCs w:val="20"/>
              </w:rPr>
              <w:t>discus</w:t>
            </w:r>
            <w:proofErr w:type="spellEnd"/>
            <w:r>
              <w:rPr>
                <w:rFonts w:ascii="Times New Roman" w:eastAsia="Times New Roman" w:hAnsi="Times New Roman" w:cs="Times New Roman"/>
                <w:i/>
                <w:color w:val="000000"/>
                <w:sz w:val="20"/>
                <w:szCs w:val="20"/>
              </w:rPr>
              <w:t xml:space="preserve">, H. discus </w:t>
            </w:r>
            <w:proofErr w:type="spellStart"/>
            <w:r>
              <w:rPr>
                <w:rFonts w:ascii="Times New Roman" w:eastAsia="Times New Roman" w:hAnsi="Times New Roman" w:cs="Times New Roman"/>
                <w:i/>
                <w:color w:val="000000"/>
                <w:sz w:val="20"/>
                <w:szCs w:val="20"/>
              </w:rPr>
              <w:t>hannai</w:t>
            </w:r>
            <w:proofErr w:type="spellEnd"/>
            <w:r>
              <w:rPr>
                <w:rFonts w:ascii="Times New Roman" w:eastAsia="Times New Roman" w:hAnsi="Times New Roman" w:cs="Times New Roman"/>
                <w:i/>
                <w:color w:val="000000"/>
                <w:sz w:val="20"/>
                <w:szCs w:val="20"/>
              </w:rPr>
              <w:t>,</w:t>
            </w:r>
          </w:p>
          <w:p w14:paraId="4FC3497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diversicolor</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diversicolor</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supertexta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gigantea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roei</w:t>
            </w:r>
            <w:proofErr w:type="spellEnd"/>
            <w:r>
              <w:rPr>
                <w:rFonts w:ascii="Times New Roman" w:eastAsia="Times New Roman" w:hAnsi="Times New Roman" w:cs="Times New Roman"/>
                <w:i/>
                <w:color w:val="000000"/>
                <w:sz w:val="20"/>
                <w:szCs w:val="20"/>
              </w:rPr>
              <w:t>, H. laevigata</w:t>
            </w:r>
          </w:p>
        </w:tc>
        <w:tc>
          <w:tcPr>
            <w:tcW w:w="2190" w:type="dxa"/>
            <w:shd w:val="clear" w:color="auto" w:fill="auto"/>
            <w:tcMar>
              <w:top w:w="100" w:type="dxa"/>
              <w:left w:w="100" w:type="dxa"/>
              <w:bottom w:w="100" w:type="dxa"/>
              <w:right w:w="100" w:type="dxa"/>
            </w:tcMar>
          </w:tcPr>
          <w:p w14:paraId="11E59E4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Australia, Chile,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30F64ABC" w14:textId="12F676D0"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7D3D2540" w14:textId="77777777">
        <w:tc>
          <w:tcPr>
            <w:tcW w:w="2040" w:type="dxa"/>
            <w:shd w:val="clear" w:color="auto" w:fill="auto"/>
            <w:tcMar>
              <w:top w:w="100" w:type="dxa"/>
              <w:left w:w="100" w:type="dxa"/>
              <w:bottom w:w="100" w:type="dxa"/>
              <w:right w:w="100" w:type="dxa"/>
            </w:tcMar>
          </w:tcPr>
          <w:p w14:paraId="0A4A0AA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websteri</w:t>
            </w:r>
            <w:proofErr w:type="spellEnd"/>
          </w:p>
        </w:tc>
        <w:tc>
          <w:tcPr>
            <w:tcW w:w="2535" w:type="dxa"/>
            <w:shd w:val="clear" w:color="auto" w:fill="auto"/>
            <w:tcMar>
              <w:top w:w="100" w:type="dxa"/>
              <w:left w:w="100" w:type="dxa"/>
              <w:bottom w:w="100" w:type="dxa"/>
              <w:right w:w="100" w:type="dxa"/>
            </w:tcMar>
          </w:tcPr>
          <w:p w14:paraId="558654D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rhizophorae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b/>
                <w:i/>
                <w:color w:val="000000"/>
                <w:sz w:val="20"/>
                <w:szCs w:val="20"/>
              </w:rPr>
              <w:t>Crassostrea</w:t>
            </w:r>
            <w:proofErr w:type="spellEnd"/>
            <w:r>
              <w:rPr>
                <w:rFonts w:ascii="Times New Roman" w:eastAsia="Times New Roman" w:hAnsi="Times New Roman" w:cs="Times New Roman"/>
                <w:b/>
                <w:i/>
                <w:color w:val="000000"/>
                <w:sz w:val="20"/>
                <w:szCs w:val="20"/>
              </w:rPr>
              <w:t xml:space="preserve"> virginica</w:t>
            </w:r>
            <w:r>
              <w:rPr>
                <w:rFonts w:ascii="Times New Roman" w:eastAsia="Times New Roman" w:hAnsi="Times New Roman" w:cs="Times New Roman"/>
                <w:i/>
                <w:color w:val="000000"/>
                <w:sz w:val="20"/>
                <w:szCs w:val="20"/>
              </w:rPr>
              <w:t xml:space="preserve">, </w:t>
            </w:r>
            <w:commentRangeStart w:id="2"/>
            <w:r w:rsidRPr="00815CE4">
              <w:rPr>
                <w:rFonts w:ascii="Times New Roman" w:eastAsia="Times New Roman" w:hAnsi="Times New Roman" w:cs="Times New Roman"/>
                <w:i/>
                <w:color w:val="000000"/>
                <w:sz w:val="20"/>
                <w:szCs w:val="20"/>
              </w:rPr>
              <w:t xml:space="preserve">O. </w:t>
            </w:r>
            <w:proofErr w:type="spellStart"/>
            <w:r w:rsidRPr="00815CE4">
              <w:rPr>
                <w:rFonts w:ascii="Times New Roman" w:eastAsia="Times New Roman" w:hAnsi="Times New Roman" w:cs="Times New Roman"/>
                <w:i/>
                <w:color w:val="000000"/>
                <w:sz w:val="20"/>
                <w:szCs w:val="20"/>
              </w:rPr>
              <w:t>lurida</w:t>
            </w:r>
            <w:commentRangeEnd w:id="2"/>
            <w:proofErr w:type="spellEnd"/>
            <w:r w:rsidR="00EF4EF6">
              <w:rPr>
                <w:rStyle w:val="CommentReference"/>
              </w:rPr>
              <w:commentReference w:id="2"/>
            </w:r>
            <w:r w:rsidRPr="00815CE4">
              <w:rPr>
                <w:rFonts w:ascii="Times New Roman" w:eastAsia="Times New Roman" w:hAnsi="Times New Roman" w:cs="Times New Roman"/>
                <w:i/>
                <w:color w:val="000000"/>
                <w:sz w:val="20"/>
                <w:szCs w:val="20"/>
              </w:rPr>
              <w:t>,</w:t>
            </w:r>
            <w:r>
              <w:rPr>
                <w:rFonts w:ascii="Times New Roman" w:eastAsia="Times New Roman" w:hAnsi="Times New Roman" w:cs="Times New Roman"/>
                <w:i/>
                <w:color w:val="000000"/>
                <w:sz w:val="20"/>
                <w:szCs w:val="20"/>
              </w:rPr>
              <w:t xml:space="preserve"> M. edulis, </w:t>
            </w:r>
            <w:proofErr w:type="spellStart"/>
            <w:r>
              <w:rPr>
                <w:rFonts w:ascii="Times New Roman" w:eastAsia="Times New Roman" w:hAnsi="Times New Roman" w:cs="Times New Roman"/>
                <w:i/>
                <w:color w:val="000000"/>
                <w:sz w:val="20"/>
                <w:szCs w:val="20"/>
              </w:rPr>
              <w:t>Mercenaria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mercenaria</w:t>
            </w:r>
            <w:proofErr w:type="spellEnd"/>
            <w:r>
              <w:rPr>
                <w:rFonts w:ascii="Times New Roman" w:eastAsia="Times New Roman" w:hAnsi="Times New Roman" w:cs="Times New Roman"/>
                <w:i/>
                <w:color w:val="000000"/>
                <w:sz w:val="20"/>
                <w:szCs w:val="20"/>
              </w:rPr>
              <w:t xml:space="preserve">, P. </w:t>
            </w:r>
            <w:proofErr w:type="spellStart"/>
            <w:r>
              <w:rPr>
                <w:rFonts w:ascii="Times New Roman" w:eastAsia="Times New Roman" w:hAnsi="Times New Roman" w:cs="Times New Roman"/>
                <w:i/>
                <w:color w:val="000000"/>
                <w:sz w:val="20"/>
                <w:szCs w:val="20"/>
              </w:rPr>
              <w:t>yessoensis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Placopecten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magellanicus</w:t>
            </w:r>
            <w:proofErr w:type="spellEnd"/>
            <w:r>
              <w:rPr>
                <w:rFonts w:ascii="Times New Roman" w:eastAsia="Times New Roman" w:hAnsi="Times New Roman" w:cs="Times New Roman"/>
                <w:i/>
                <w:color w:val="000000"/>
                <w:sz w:val="20"/>
                <w:szCs w:val="20"/>
              </w:rPr>
              <w:t xml:space="preserve">, P. </w:t>
            </w:r>
            <w:proofErr w:type="spellStart"/>
            <w:r>
              <w:rPr>
                <w:rFonts w:ascii="Times New Roman" w:eastAsia="Times New Roman" w:hAnsi="Times New Roman" w:cs="Times New Roman"/>
                <w:i/>
                <w:color w:val="000000"/>
                <w:sz w:val="20"/>
                <w:szCs w:val="20"/>
              </w:rPr>
              <w:t>fucata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Pinctada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imbricata</w:t>
            </w:r>
            <w:proofErr w:type="spellEnd"/>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Saccostrea</w:t>
            </w:r>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commercialis</w:t>
            </w:r>
            <w:proofErr w:type="spellEnd"/>
            <w:r>
              <w:rPr>
                <w:rFonts w:ascii="Times New Roman" w:eastAsia="Times New Roman" w:hAnsi="Times New Roman" w:cs="Times New Roman"/>
                <w:i/>
                <w:color w:val="000000"/>
                <w:sz w:val="20"/>
                <w:szCs w:val="20"/>
              </w:rPr>
              <w:t>,</w:t>
            </w:r>
          </w:p>
          <w:p w14:paraId="1D71CF9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S. </w:t>
            </w:r>
            <w:proofErr w:type="spellStart"/>
            <w:r>
              <w:rPr>
                <w:rFonts w:ascii="Times New Roman" w:eastAsia="Times New Roman" w:hAnsi="Times New Roman" w:cs="Times New Roman"/>
                <w:i/>
                <w:color w:val="000000"/>
                <w:sz w:val="20"/>
                <w:szCs w:val="20"/>
              </w:rPr>
              <w:t>cucullata</w:t>
            </w:r>
            <w:proofErr w:type="spellEnd"/>
            <w:r>
              <w:rPr>
                <w:rFonts w:ascii="Times New Roman" w:eastAsia="Times New Roman" w:hAnsi="Times New Roman" w:cs="Times New Roman"/>
                <w:i/>
                <w:color w:val="000000"/>
                <w:sz w:val="20"/>
                <w:szCs w:val="20"/>
              </w:rPr>
              <w:t xml:space="preserve">, S. </w:t>
            </w:r>
            <w:proofErr w:type="spellStart"/>
            <w:r>
              <w:rPr>
                <w:rFonts w:ascii="Times New Roman" w:eastAsia="Times New Roman" w:hAnsi="Times New Roman" w:cs="Times New Roman"/>
                <w:i/>
                <w:color w:val="000000"/>
                <w:sz w:val="20"/>
                <w:szCs w:val="20"/>
              </w:rPr>
              <w:t>glomerata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Argopecten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irradians</w:t>
            </w:r>
            <w:proofErr w:type="spellEnd"/>
          </w:p>
        </w:tc>
        <w:tc>
          <w:tcPr>
            <w:tcW w:w="2190" w:type="dxa"/>
            <w:shd w:val="clear" w:color="auto" w:fill="auto"/>
            <w:tcMar>
              <w:top w:w="100" w:type="dxa"/>
              <w:left w:w="100" w:type="dxa"/>
              <w:bottom w:w="100" w:type="dxa"/>
              <w:right w:w="100" w:type="dxa"/>
            </w:tcMar>
          </w:tcPr>
          <w:p w14:paraId="3234B32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Australia, Brazil, Canada, China, Japan, Namibia, Mexico, New Zealand, South Africa, USA, Ukraine, Venezuela</w:t>
            </w:r>
          </w:p>
        </w:tc>
        <w:tc>
          <w:tcPr>
            <w:tcW w:w="2700" w:type="dxa"/>
            <w:shd w:val="clear" w:color="auto" w:fill="auto"/>
            <w:tcMar>
              <w:top w:w="100" w:type="dxa"/>
              <w:left w:w="100" w:type="dxa"/>
              <w:bottom w:w="100" w:type="dxa"/>
              <w:right w:w="100" w:type="dxa"/>
            </w:tcMar>
          </w:tcPr>
          <w:p w14:paraId="2AC907CE" w14:textId="63AFACA7" w:rsidR="00772DF3" w:rsidRPr="00815CE4"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r>
              <w:rPr>
                <w:rFonts w:ascii="Times New Roman" w:eastAsia="Times New Roman" w:hAnsi="Times New Roman" w:cs="Times New Roman"/>
                <w:color w:val="000000"/>
                <w:sz w:val="20"/>
                <w:szCs w:val="20"/>
              </w:rPr>
              <w:t xml:space="preserve"> </w:t>
            </w:r>
            <w:r w:rsidR="00815CE4">
              <w:rPr>
                <w:rFonts w:ascii="Times New Roman" w:eastAsia="Times New Roman" w:hAnsi="Times New Roman" w:cs="Times New Roman"/>
                <w:color w:val="000000"/>
                <w:sz w:val="20"/>
                <w:szCs w:val="20"/>
              </w:rPr>
              <w:t xml:space="preserve">Lopes et al. </w:t>
            </w:r>
            <w:r w:rsidR="00815CE4">
              <w:rPr>
                <w:rFonts w:ascii="Times New Roman" w:eastAsia="Times New Roman" w:hAnsi="Times New Roman" w:cs="Times New Roman"/>
                <w:i/>
                <w:color w:val="000000"/>
                <w:sz w:val="20"/>
                <w:szCs w:val="20"/>
              </w:rPr>
              <w:t>in review</w:t>
            </w:r>
          </w:p>
        </w:tc>
      </w:tr>
    </w:tbl>
    <w:p w14:paraId="2DCB0A07"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4C7918"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Host pathology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Infection by 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can reduce the host’s shell integrity, growth, survivorship, and market value </w:t>
      </w:r>
      <w:hyperlink r:id="rId33">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worms bore into calcareous shells and line their tunnel with shell fragments, mucus, and detritus (Figure 1) </w:t>
      </w:r>
      <w:hyperlink r:id="rId34">
        <w:r>
          <w:rPr>
            <w:rFonts w:ascii="Times New Roman" w:eastAsia="Times New Roman" w:hAnsi="Times New Roman" w:cs="Times New Roman"/>
            <w:color w:val="000000"/>
            <w:sz w:val="24"/>
            <w:szCs w:val="24"/>
          </w:rPr>
          <w:t xml:space="preserve">(Wilson 1928; </w:t>
        </w:r>
        <w:proofErr w:type="spellStart"/>
        <w:r>
          <w:rPr>
            <w:rFonts w:ascii="Times New Roman" w:eastAsia="Times New Roman" w:hAnsi="Times New Roman" w:cs="Times New Roman"/>
            <w:color w:val="000000"/>
            <w:sz w:val="24"/>
            <w:szCs w:val="24"/>
          </w:rPr>
          <w:t>Zottoli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Carriker</w:t>
        </w:r>
        <w:proofErr w:type="spellEnd"/>
        <w:r>
          <w:rPr>
            <w:rFonts w:ascii="Times New Roman" w:eastAsia="Times New Roman" w:hAnsi="Times New Roman" w:cs="Times New Roman"/>
            <w:color w:val="000000"/>
            <w:sz w:val="24"/>
            <w:szCs w:val="24"/>
          </w:rPr>
          <w:t xml:space="preserve"> 1974)</w:t>
        </w:r>
      </w:hyperlink>
      <w:r>
        <w:rPr>
          <w:rFonts w:ascii="Times New Roman" w:eastAsia="Times New Roman" w:hAnsi="Times New Roman" w:cs="Times New Roman"/>
          <w:color w:val="000000"/>
          <w:sz w:val="24"/>
          <w:szCs w:val="24"/>
        </w:rPr>
        <w:t xml:space="preserve">. If the tunnel breaches the inner shell surface, the </w:t>
      </w:r>
      <w:r>
        <w:rPr>
          <w:rFonts w:ascii="Times New Roman" w:eastAsia="Times New Roman" w:hAnsi="Times New Roman" w:cs="Times New Roman"/>
          <w:color w:val="000000"/>
          <w:sz w:val="24"/>
          <w:szCs w:val="24"/>
        </w:rPr>
        <w:lastRenderedPageBreak/>
        <w:t>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wall itself off from the burrow and the worm </w:t>
      </w:r>
      <w:hyperlink r:id="rId35">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Whitelegge</w:t>
        </w:r>
        <w:proofErr w:type="spellEnd"/>
        <w:r>
          <w:rPr>
            <w:rFonts w:ascii="Times New Roman" w:eastAsia="Times New Roman" w:hAnsi="Times New Roman" w:cs="Times New Roman"/>
            <w:color w:val="000000"/>
            <w:sz w:val="24"/>
            <w:szCs w:val="24"/>
          </w:rPr>
          <w:t xml:space="preserve"> 1890; </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w:t>
        </w:r>
      </w:hyperlink>
      <w:r>
        <w:rPr>
          <w:rFonts w:ascii="Times New Roman" w:eastAsia="Times New Roman" w:hAnsi="Times New Roman" w:cs="Times New Roman"/>
          <w:color w:val="000000"/>
          <w:sz w:val="24"/>
          <w:szCs w:val="24"/>
        </w:rPr>
        <w:t xml:space="preserve">. This produces a blister, where a thin layer of shell lies over a mass of anoxic detritus. In oysters, the blister is unsightly, its contents malodorous, and if the blister is breached during shucking the detritus can contaminate oyster meat and brine, detracting from the flavor and presentation (Morse et al. 2015). Since half-shell oysters are the most lucrative option for farmers, and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infected oysters are often are not sellable to the half-shell market, infection significantly depreciates oyster products.</w:t>
      </w:r>
    </w:p>
    <w:p w14:paraId="4DCE83A8"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Polydora</w:t>
      </w:r>
      <w:proofErr w:type="spellEnd"/>
      <w:r>
        <w:rPr>
          <w:rFonts w:ascii="Times New Roman" w:eastAsia="Times New Roman" w:hAnsi="Times New Roman" w:cs="Times New Roman"/>
          <w:color w:val="000000"/>
          <w:sz w:val="24"/>
          <w:szCs w:val="24"/>
        </w:rPr>
        <w:t xml:space="preserve"> infection can also devalue other oyster products by compromising growth and survival.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worm burden is negatively correlated with growth rate, and while the mechanisms are not fully understood, this may be due to the energetic drain of nacre production </w:t>
      </w:r>
      <w:hyperlink r:id="rId36">
        <w:r>
          <w:rPr>
            <w:rFonts w:ascii="Times New Roman" w:eastAsia="Times New Roman" w:hAnsi="Times New Roman" w:cs="Times New Roman"/>
            <w:color w:val="000000"/>
            <w:sz w:val="24"/>
            <w:szCs w:val="24"/>
          </w:rPr>
          <w:t xml:space="preserve">(Simon 2011; </w:t>
        </w:r>
        <w:proofErr w:type="spellStart"/>
        <w:r>
          <w:rPr>
            <w:rFonts w:ascii="Times New Roman" w:eastAsia="Times New Roman" w:hAnsi="Times New Roman" w:cs="Times New Roman"/>
            <w:color w:val="000000"/>
            <w:sz w:val="24"/>
            <w:szCs w:val="24"/>
          </w:rPr>
          <w:t>Boonzaaier</w:t>
        </w:r>
        <w:proofErr w:type="spellEnd"/>
        <w:r>
          <w:rPr>
            <w:rFonts w:ascii="Times New Roman" w:eastAsia="Times New Roman" w:hAnsi="Times New Roman" w:cs="Times New Roman"/>
            <w:color w:val="000000"/>
            <w:sz w:val="24"/>
            <w:szCs w:val="24"/>
          </w:rPr>
          <w:t xml:space="preserve"> et al. 2014; </w:t>
        </w:r>
        <w:proofErr w:type="spellStart"/>
        <w:r>
          <w:rPr>
            <w:rFonts w:ascii="Times New Roman" w:eastAsia="Times New Roman" w:hAnsi="Times New Roman" w:cs="Times New Roman"/>
            <w:color w:val="000000"/>
            <w:sz w:val="24"/>
            <w:szCs w:val="24"/>
          </w:rPr>
          <w:t>Lleonart</w:t>
        </w:r>
        <w:proofErr w:type="spellEnd"/>
        <w:r>
          <w:rPr>
            <w:rFonts w:ascii="Times New Roman" w:eastAsia="Times New Roman" w:hAnsi="Times New Roman" w:cs="Times New Roman"/>
            <w:color w:val="000000"/>
            <w:sz w:val="24"/>
            <w:szCs w:val="24"/>
          </w:rPr>
          <w:t xml:space="preserve"> et al. 2003; Kojima and </w:t>
        </w:r>
        <w:proofErr w:type="spellStart"/>
        <w:r>
          <w:rPr>
            <w:rFonts w:ascii="Times New Roman" w:eastAsia="Times New Roman" w:hAnsi="Times New Roman" w:cs="Times New Roman"/>
            <w:color w:val="000000"/>
            <w:sz w:val="24"/>
            <w:szCs w:val="24"/>
          </w:rPr>
          <w:t>Imajima</w:t>
        </w:r>
        <w:proofErr w:type="spellEnd"/>
        <w:r>
          <w:rPr>
            <w:rFonts w:ascii="Times New Roman" w:eastAsia="Times New Roman" w:hAnsi="Times New Roman" w:cs="Times New Roman"/>
            <w:color w:val="000000"/>
            <w:sz w:val="24"/>
            <w:szCs w:val="24"/>
          </w:rPr>
          <w:t xml:space="preserve"> 1982; </w:t>
        </w:r>
        <w:proofErr w:type="spellStart"/>
        <w:r>
          <w:rPr>
            <w:rFonts w:ascii="Times New Roman" w:eastAsia="Times New Roman" w:hAnsi="Times New Roman" w:cs="Times New Roman"/>
            <w:color w:val="000000"/>
            <w:sz w:val="24"/>
            <w:szCs w:val="24"/>
          </w:rPr>
          <w:t>Wargo</w:t>
        </w:r>
        <w:proofErr w:type="spellEnd"/>
        <w:r>
          <w:rPr>
            <w:rFonts w:ascii="Times New Roman" w:eastAsia="Times New Roman" w:hAnsi="Times New Roman" w:cs="Times New Roman"/>
            <w:color w:val="000000"/>
            <w:sz w:val="24"/>
            <w:szCs w:val="24"/>
          </w:rPr>
          <w:t xml:space="preserve"> and Ford 1993; Royer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infected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grows more slowly, exhibits more frequent but shorter valve gaping, and has higher blood oxygenation </w:t>
      </w:r>
      <w:hyperlink r:id="rId3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Chambon</w:t>
        </w:r>
        <w:proofErr w:type="spellEnd"/>
        <w:r>
          <w:rPr>
            <w:rFonts w:ascii="Times New Roman" w:eastAsia="Times New Roman" w:hAnsi="Times New Roman" w:cs="Times New Roman"/>
            <w:color w:val="000000"/>
            <w:sz w:val="24"/>
            <w:szCs w:val="24"/>
          </w:rPr>
          <w:t xml:space="preserve"> et al. 2007)</w:t>
        </w:r>
      </w:hyperlink>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also demonstrate a three-fold increase in abundance of Cytochrome P450, a protein involved in the oyster’s stress response, which could increase susceptibility to secondary stressors </w:t>
      </w:r>
      <w:hyperlink r:id="rId38">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Chambon</w:t>
        </w:r>
        <w:proofErr w:type="spellEnd"/>
        <w:r>
          <w:rPr>
            <w:rFonts w:ascii="Times New Roman" w:eastAsia="Times New Roman" w:hAnsi="Times New Roman" w:cs="Times New Roman"/>
            <w:color w:val="000000"/>
            <w:sz w:val="24"/>
            <w:szCs w:val="24"/>
          </w:rPr>
          <w:t xml:space="preserve"> et al. 2007)</w:t>
        </w:r>
      </w:hyperlink>
      <w:r>
        <w:rPr>
          <w:rFonts w:ascii="Times New Roman" w:eastAsia="Times New Roman" w:hAnsi="Times New Roman" w:cs="Times New Roman"/>
          <w:color w:val="000000"/>
          <w:sz w:val="24"/>
          <w:szCs w:val="24"/>
        </w:rPr>
        <w:t xml:space="preserve">. Shell strength is negatively correlated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burden in </w:t>
      </w:r>
      <w:proofErr w:type="spellStart"/>
      <w:r>
        <w:rPr>
          <w:rFonts w:ascii="Times New Roman" w:eastAsia="Times New Roman" w:hAnsi="Times New Roman" w:cs="Times New Roman"/>
          <w:i/>
          <w:color w:val="000000"/>
          <w:sz w:val="24"/>
          <w:szCs w:val="24"/>
        </w:rPr>
        <w:t>Mytilus</w:t>
      </w:r>
      <w:proofErr w:type="spellEnd"/>
      <w:r>
        <w:rPr>
          <w:rFonts w:ascii="Times New Roman" w:eastAsia="Times New Roman" w:hAnsi="Times New Roman" w:cs="Times New Roman"/>
          <w:i/>
          <w:color w:val="000000"/>
          <w:sz w:val="24"/>
          <w:szCs w:val="24"/>
        </w:rPr>
        <w:t xml:space="preserve"> edulis, </w:t>
      </w:r>
      <w:r>
        <w:rPr>
          <w:rFonts w:ascii="Times New Roman" w:eastAsia="Times New Roman" w:hAnsi="Times New Roman" w:cs="Times New Roman"/>
          <w:color w:val="000000"/>
          <w:sz w:val="24"/>
          <w:szCs w:val="24"/>
        </w:rPr>
        <w:t xml:space="preserve">which increases vulnerability to predation </w:t>
      </w:r>
      <w:hyperlink r:id="rId39">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Interestingly, fecundity increases in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infected </w:t>
      </w:r>
      <w:proofErr w:type="spellStart"/>
      <w:r>
        <w:rPr>
          <w:rFonts w:ascii="Times New Roman" w:eastAsia="Times New Roman" w:hAnsi="Times New Roman" w:cs="Times New Roman"/>
          <w:i/>
          <w:color w:val="000000"/>
          <w:sz w:val="24"/>
          <w:szCs w:val="24"/>
        </w:rPr>
        <w:t>Striostrea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margaritacea</w:t>
      </w:r>
      <w:proofErr w:type="spellEnd"/>
      <w:r>
        <w:rPr>
          <w:rFonts w:ascii="Times New Roman" w:eastAsia="Times New Roman" w:hAnsi="Times New Roman" w:cs="Times New Roman"/>
          <w:color w:val="000000"/>
          <w:sz w:val="24"/>
          <w:szCs w:val="24"/>
        </w:rPr>
        <w:t>, a rock oyster (</w:t>
      </w:r>
      <w:proofErr w:type="spellStart"/>
      <w:r>
        <w:rPr>
          <w:rFonts w:ascii="Times New Roman" w:eastAsia="Times New Roman" w:hAnsi="Times New Roman" w:cs="Times New Roman"/>
          <w:color w:val="000000"/>
          <w:sz w:val="24"/>
          <w:szCs w:val="24"/>
        </w:rPr>
        <w:t>Schleyer</w:t>
      </w:r>
      <w:proofErr w:type="spellEnd"/>
      <w:r>
        <w:rPr>
          <w:rFonts w:ascii="Times New Roman" w:eastAsia="Times New Roman" w:hAnsi="Times New Roman" w:cs="Times New Roman"/>
          <w:color w:val="000000"/>
          <w:sz w:val="24"/>
          <w:szCs w:val="24"/>
        </w:rPr>
        <w:t xml:space="preserve">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These oysters could be exhibiting a response to stress from infection by reproducing while resources allow it. Similar phenomena have been documented in nematode-parasitized mice, which produce larger litters than uninfected mice </w:t>
      </w:r>
      <w:hyperlink r:id="rId4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Kristan</w:t>
        </w:r>
        <w:proofErr w:type="spellEnd"/>
        <w:r>
          <w:rPr>
            <w:rFonts w:ascii="Times New Roman" w:eastAsia="Times New Roman" w:hAnsi="Times New Roman" w:cs="Times New Roman"/>
            <w:color w:val="000000"/>
            <w:sz w:val="24"/>
            <w:szCs w:val="24"/>
          </w:rPr>
          <w:t xml:space="preserve"> 2004; </w:t>
        </w:r>
        <w:proofErr w:type="spellStart"/>
        <w:r>
          <w:rPr>
            <w:rFonts w:ascii="Times New Roman" w:eastAsia="Times New Roman" w:hAnsi="Times New Roman" w:cs="Times New Roman"/>
            <w:color w:val="000000"/>
            <w:sz w:val="24"/>
            <w:szCs w:val="24"/>
          </w:rPr>
          <w:t>Schleyer</w:t>
        </w:r>
        <w:proofErr w:type="spellEnd"/>
        <w:r>
          <w:rPr>
            <w:rFonts w:ascii="Times New Roman" w:eastAsia="Times New Roman" w:hAnsi="Times New Roman" w:cs="Times New Roman"/>
            <w:color w:val="000000"/>
            <w:sz w:val="24"/>
            <w:szCs w:val="24"/>
          </w:rPr>
          <w:t xml:space="preserve">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41">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Barnabás</w:t>
        </w:r>
        <w:proofErr w:type="spellEnd"/>
        <w:r>
          <w:rPr>
            <w:rFonts w:ascii="Times New Roman" w:eastAsia="Times New Roman" w:hAnsi="Times New Roman" w:cs="Times New Roman"/>
            <w:color w:val="000000"/>
            <w:sz w:val="24"/>
            <w:szCs w:val="24"/>
          </w:rPr>
          <w:t xml:space="preserve"> et al 2008)</w:t>
        </w:r>
      </w:hyperlink>
      <w:r>
        <w:rPr>
          <w:rFonts w:ascii="Times New Roman" w:eastAsia="Times New Roman" w:hAnsi="Times New Roman" w:cs="Times New Roman"/>
          <w:color w:val="000000"/>
          <w:sz w:val="24"/>
          <w:szCs w:val="24"/>
        </w:rPr>
        <w:t>.</w:t>
      </w:r>
    </w:p>
    <w:p w14:paraId="069D9A21"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672E8C26"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3A4EB1">
        <w:rPr>
          <w:rFonts w:ascii="Times New Roman" w:eastAsia="Times New Roman" w:hAnsi="Times New Roman" w:cs="Times New Roman"/>
          <w:b/>
          <w:i/>
          <w:smallCaps/>
          <w:color w:val="000000"/>
          <w:sz w:val="24"/>
          <w:szCs w:val="24"/>
        </w:rPr>
        <w:t>Polydora</w:t>
      </w:r>
      <w:proofErr w:type="spellEnd"/>
      <w:r w:rsidRPr="003A4EB1">
        <w:rPr>
          <w:rFonts w:ascii="Times New Roman" w:eastAsia="Times New Roman" w:hAnsi="Times New Roman" w:cs="Times New Roman"/>
          <w:b/>
          <w:smallCaps/>
          <w:color w:val="000000"/>
          <w:sz w:val="24"/>
          <w:szCs w:val="24"/>
        </w:rPr>
        <w:t xml:space="preserve"> life </w:t>
      </w:r>
      <w:proofErr w:type="gramStart"/>
      <w:r w:rsidRPr="003A4EB1">
        <w:rPr>
          <w:rFonts w:ascii="Times New Roman" w:eastAsia="Times New Roman" w:hAnsi="Times New Roman" w:cs="Times New Roman"/>
          <w:b/>
          <w:smallCaps/>
          <w:color w:val="000000"/>
          <w:sz w:val="24"/>
          <w:szCs w:val="24"/>
        </w:rPr>
        <w:t xml:space="preserve">history </w:t>
      </w:r>
      <w:r w:rsidRPr="003A4EB1">
        <w:rPr>
          <w:rFonts w:ascii="Times New Roman" w:eastAsia="Times New Roman" w:hAnsi="Times New Roman" w:cs="Times New Roman"/>
          <w:b/>
          <w:color w:val="000000"/>
          <w:sz w:val="24"/>
          <w:szCs w:val="24"/>
        </w:rPr>
        <w:t xml:space="preserve"> |</w:t>
      </w:r>
      <w:proofErr w:type="gramEnd"/>
      <w:r w:rsidRPr="003A4EB1">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impact on shellfish aquaculture arises from its life history as a shell-borer.</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After a planktonic larval stage, a burrowing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worm settles onto the prospective host’s shell and begins building a tunnel </w:t>
      </w:r>
      <w:hyperlink r:id="rId42">
        <w:r>
          <w:rPr>
            <w:rFonts w:ascii="Times New Roman" w:eastAsia="Times New Roman" w:hAnsi="Times New Roman" w:cs="Times New Roman"/>
            <w:color w:val="000000"/>
            <w:sz w:val="24"/>
            <w:szCs w:val="24"/>
          </w:rPr>
          <w:t xml:space="preserve">(Wilson 1928; </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 Blake 1969;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w:t>
        </w:r>
      </w:hyperlink>
      <w:r>
        <w:rPr>
          <w:rFonts w:ascii="Times New Roman" w:eastAsia="Times New Roman" w:hAnsi="Times New Roman" w:cs="Times New Roman"/>
          <w:color w:val="000000"/>
          <w:sz w:val="24"/>
          <w:szCs w:val="24"/>
        </w:rPr>
        <w:t>. The worm enters along the margin of the shell and excavates its burrow toward the shell center, using its specialized segment, the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setiger</w:t>
      </w:r>
      <w:proofErr w:type="spellEnd"/>
      <w:r>
        <w:rPr>
          <w:rFonts w:ascii="Times New Roman" w:eastAsia="Times New Roman" w:hAnsi="Times New Roman" w:cs="Times New Roman"/>
          <w:color w:val="000000"/>
          <w:sz w:val="24"/>
          <w:szCs w:val="24"/>
        </w:rPr>
        <w:t xml:space="preserve">, to stabilize its tunnel during burrowing and secreting a viscous fluid to dissolve the calcium carbonate shell material, </w:t>
      </w:r>
      <w:hyperlink r:id="rId43">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Haigler</w:t>
        </w:r>
        <w:proofErr w:type="spellEnd"/>
        <w:r>
          <w:rPr>
            <w:rFonts w:ascii="Times New Roman" w:eastAsia="Times New Roman" w:hAnsi="Times New Roman" w:cs="Times New Roman"/>
            <w:color w:val="000000"/>
            <w:sz w:val="24"/>
            <w:szCs w:val="24"/>
          </w:rPr>
          <w:t xml:space="preserve"> 1969; </w:t>
        </w:r>
        <w:proofErr w:type="spellStart"/>
        <w:r>
          <w:rPr>
            <w:rFonts w:ascii="Times New Roman" w:eastAsia="Times New Roman" w:hAnsi="Times New Roman" w:cs="Times New Roman"/>
            <w:color w:val="000000"/>
            <w:sz w:val="24"/>
            <w:szCs w:val="24"/>
          </w:rPr>
          <w:t>Zottoli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Carriker</w:t>
        </w:r>
        <w:proofErr w:type="spellEnd"/>
        <w:r>
          <w:rPr>
            <w:rFonts w:ascii="Times New Roman" w:eastAsia="Times New Roman" w:hAnsi="Times New Roman" w:cs="Times New Roman"/>
            <w:color w:val="000000"/>
            <w:sz w:val="24"/>
            <w:szCs w:val="24"/>
          </w:rPr>
          <w:t xml:space="preserve"> 1974)</w:t>
        </w:r>
      </w:hyperlink>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adult dwells within the tunnel, but can emerge from openings on the outer surface of the host’s shell to feed on particles in the water column and on materials on the shell surface (Fig</w:t>
      </w:r>
      <w:r>
        <w:rPr>
          <w:rFonts w:ascii="Times New Roman" w:eastAsia="Times New Roman" w:hAnsi="Times New Roman" w:cs="Times New Roman"/>
          <w:sz w:val="24"/>
          <w:szCs w:val="24"/>
        </w:rPr>
        <w:t xml:space="preserve">ure 2) </w:t>
      </w:r>
      <w:hyperlink r:id="rId44">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w:t>
        </w:r>
      </w:hyperlink>
      <w:r>
        <w:rPr>
          <w:rFonts w:ascii="Times New Roman" w:eastAsia="Times New Roman" w:hAnsi="Times New Roman" w:cs="Times New Roman"/>
          <w:color w:val="000000"/>
          <w:sz w:val="24"/>
          <w:szCs w:val="24"/>
        </w:rPr>
        <w:t xml:space="preserve">. </w:t>
      </w:r>
    </w:p>
    <w:p w14:paraId="7FC3756D"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Reproduction occurs when the male deposits sperm in a female’s burrow, and the female deposits egg cases along the burrow wall, with each case containing dozens of eggs. While species vary, one fecund female can produce hundreds of larval progeny </w:t>
      </w:r>
      <w:hyperlink r:id="rId45">
        <w:r>
          <w:rPr>
            <w:rFonts w:ascii="Times New Roman" w:eastAsia="Times New Roman" w:hAnsi="Times New Roman" w:cs="Times New Roman"/>
            <w:color w:val="000000"/>
            <w:sz w:val="24"/>
            <w:szCs w:val="24"/>
          </w:rPr>
          <w:t>(Blake 1969)</w:t>
        </w:r>
      </w:hyperlink>
      <w:r>
        <w:rPr>
          <w:rFonts w:ascii="Times New Roman" w:eastAsia="Times New Roman" w:hAnsi="Times New Roman" w:cs="Times New Roman"/>
          <w:color w:val="000000"/>
          <w:sz w:val="24"/>
          <w:szCs w:val="24"/>
        </w:rPr>
        <w:t xml:space="preserve">. It should be noted that some hermaphroditic species have been observed (e.g.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commensalis</w:t>
      </w:r>
      <w:proofErr w:type="spellEnd"/>
      <w:r>
        <w:rPr>
          <w:rFonts w:ascii="Times New Roman" w:eastAsia="Times New Roman" w:hAnsi="Times New Roman" w:cs="Times New Roman"/>
          <w:color w:val="000000"/>
          <w:sz w:val="24"/>
          <w:szCs w:val="24"/>
        </w:rPr>
        <w:t xml:space="preserve">) </w:t>
      </w:r>
      <w:hyperlink r:id="rId46">
        <w:r>
          <w:rPr>
            <w:rFonts w:ascii="Times New Roman" w:eastAsia="Times New Roman" w:hAnsi="Times New Roman" w:cs="Times New Roman"/>
            <w:color w:val="000000"/>
            <w:sz w:val="24"/>
            <w:szCs w:val="24"/>
          </w:rPr>
          <w:t>(Hatfield 1965)</w:t>
        </w:r>
      </w:hyperlink>
      <w:r>
        <w:rPr>
          <w:rFonts w:ascii="Times New Roman" w:eastAsia="Times New Roman" w:hAnsi="Times New Roman" w:cs="Times New Roman"/>
          <w:color w:val="000000"/>
          <w:sz w:val="24"/>
          <w:szCs w:val="24"/>
        </w:rPr>
        <w:t>. Larvae hatch from eggs and emerge from their maternal burrow</w:t>
      </w:r>
      <w:r>
        <w:rPr>
          <w:rFonts w:ascii="Times New Roman" w:eastAsia="Times New Roman" w:hAnsi="Times New Roman" w:cs="Times New Roman"/>
          <w:sz w:val="24"/>
          <w:szCs w:val="24"/>
        </w:rPr>
        <w:t xml:space="preserve"> and a</w:t>
      </w:r>
      <w:r>
        <w:rPr>
          <w:rFonts w:ascii="Times New Roman" w:eastAsia="Times New Roman" w:hAnsi="Times New Roman" w:cs="Times New Roman"/>
          <w:color w:val="000000"/>
          <w:sz w:val="24"/>
          <w:szCs w:val="24"/>
        </w:rPr>
        <w:t xml:space="preserve">re free-swimming until they settle onto a substrate </w:t>
      </w:r>
      <w:hyperlink r:id="rId47">
        <w:r>
          <w:rPr>
            <w:rFonts w:ascii="Times New Roman" w:eastAsia="Times New Roman" w:hAnsi="Times New Roman" w:cs="Times New Roman"/>
            <w:color w:val="000000"/>
            <w:sz w:val="24"/>
            <w:szCs w:val="24"/>
          </w:rPr>
          <w:t>(Orth 1971; Blake 1969)</w:t>
        </w:r>
      </w:hyperlink>
      <w:r>
        <w:rPr>
          <w:rFonts w:ascii="Times New Roman" w:eastAsia="Times New Roman" w:hAnsi="Times New Roman" w:cs="Times New Roman"/>
          <w:color w:val="000000"/>
          <w:sz w:val="24"/>
          <w:szCs w:val="24"/>
        </w:rPr>
        <w:t xml:space="preserve">. Growth rate in the larval stage depends on ambient water temperature, thus the time spent in the water column differs between species and with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hyperlink r:id="rId48">
        <w:r>
          <w:rPr>
            <w:rFonts w:ascii="Times New Roman" w:eastAsia="Times New Roman" w:hAnsi="Times New Roman" w:cs="Times New Roman"/>
            <w:color w:val="000000"/>
            <w:sz w:val="24"/>
            <w:szCs w:val="24"/>
          </w:rPr>
          <w:t xml:space="preserve">(Blake and </w:t>
        </w:r>
        <w:proofErr w:type="spellStart"/>
        <w:r>
          <w:rPr>
            <w:rFonts w:ascii="Times New Roman" w:eastAsia="Times New Roman" w:hAnsi="Times New Roman" w:cs="Times New Roman"/>
            <w:color w:val="000000"/>
            <w:sz w:val="24"/>
            <w:szCs w:val="24"/>
          </w:rPr>
          <w:t>Woodwick</w:t>
        </w:r>
        <w:proofErr w:type="spellEnd"/>
        <w:r>
          <w:rPr>
            <w:rFonts w:ascii="Times New Roman" w:eastAsia="Times New Roman" w:hAnsi="Times New Roman" w:cs="Times New Roman"/>
            <w:color w:val="000000"/>
            <w:sz w:val="24"/>
            <w:szCs w:val="24"/>
          </w:rPr>
          <w:t xml:space="preserve"> 1971;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w:t>
        </w:r>
      </w:hyperlink>
      <w:r>
        <w:rPr>
          <w:rFonts w:ascii="Times New Roman" w:eastAsia="Times New Roman" w:hAnsi="Times New Roman" w:cs="Times New Roman"/>
          <w:color w:val="000000"/>
          <w:sz w:val="24"/>
          <w:szCs w:val="24"/>
        </w:rPr>
        <w:t xml:space="preserve">. This potential for a long larval stage, particularly in colder climates, may allow for long dispersal distances </w:t>
      </w:r>
      <w:hyperlink r:id="rId49">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Additionally, in some instances, early hatched larvae can feed on underdeveloped eggs (“nurse eggs”), and complete development in the burrow </w:t>
      </w:r>
      <w:hyperlink r:id="rId5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Haigler</w:t>
        </w:r>
        <w:proofErr w:type="spellEnd"/>
        <w:r>
          <w:rPr>
            <w:rFonts w:ascii="Times New Roman" w:eastAsia="Times New Roman" w:hAnsi="Times New Roman" w:cs="Times New Roman"/>
            <w:color w:val="000000"/>
            <w:sz w:val="24"/>
            <w:szCs w:val="24"/>
          </w:rPr>
          <w:t xml:space="preserve"> 1969)</w:t>
        </w:r>
      </w:hyperlink>
      <w:r>
        <w:rPr>
          <w:rFonts w:ascii="Times New Roman" w:eastAsia="Times New Roman" w:hAnsi="Times New Roman" w:cs="Times New Roman"/>
          <w:color w:val="000000"/>
          <w:sz w:val="24"/>
          <w:szCs w:val="24"/>
        </w:rPr>
        <w:t xml:space="preserve">. This could result in an individual host’s parasitic burden compounding over time due to high rates of autoinfection. </w:t>
      </w:r>
    </w:p>
    <w:p w14:paraId="087CDED2"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97CDA75"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Impact on aquaculture production and management strategies in other regions </w:t>
      </w:r>
      <w:proofErr w:type="gramStart"/>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proofErr w:type="gramEnd"/>
      <w:r>
        <w:rPr>
          <w:rFonts w:ascii="Times New Roman" w:eastAsia="Times New Roman" w:hAnsi="Times New Roman" w:cs="Times New Roman"/>
          <w:color w:val="000000"/>
          <w:sz w:val="24"/>
          <w:szCs w:val="24"/>
        </w:rPr>
        <w:t xml:space="preserve"> infection has caused economic losses for aquaculture operations worldwide. The primary impact occurs due to negative consumer responses to worms, blisters, and anoxic material in products, particularly in freshly shucked oysters </w:t>
      </w:r>
      <w:hyperlink r:id="rId51">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000000"/>
          <w:sz w:val="24"/>
          <w:szCs w:val="24"/>
        </w:rPr>
        <w:t xml:space="preserve">. No estimates exist of the revenue lost due to the effects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 on shellfish growth and survival, but large mortality events suggest that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can impact an industry via this mechanism as well. For example, </w:t>
      </w:r>
      <w:r>
        <w:rPr>
          <w:rFonts w:ascii="Times New Roman" w:eastAsia="Times New Roman" w:hAnsi="Times New Roman" w:cs="Times New Roman"/>
          <w:color w:val="333333"/>
          <w:sz w:val="24"/>
          <w:szCs w:val="24"/>
        </w:rPr>
        <w:t xml:space="preserve">in British Columbia, </w:t>
      </w:r>
      <w:r>
        <w:rPr>
          <w:rFonts w:ascii="Times New Roman" w:eastAsia="Times New Roman" w:hAnsi="Times New Roman" w:cs="Times New Roman"/>
          <w:i/>
          <w:color w:val="333333"/>
          <w:sz w:val="24"/>
          <w:szCs w:val="24"/>
        </w:rPr>
        <w:t xml:space="preserve">P. </w:t>
      </w:r>
      <w:proofErr w:type="spellStart"/>
      <w:r>
        <w:rPr>
          <w:rFonts w:ascii="Times New Roman" w:eastAsia="Times New Roman" w:hAnsi="Times New Roman" w:cs="Times New Roman"/>
          <w:i/>
          <w:color w:val="333333"/>
          <w:sz w:val="24"/>
          <w:szCs w:val="24"/>
        </w:rPr>
        <w:t>websteri</w:t>
      </w:r>
      <w:proofErr w:type="spellEnd"/>
      <w:r>
        <w:rPr>
          <w:rFonts w:ascii="Times New Roman" w:eastAsia="Times New Roman" w:hAnsi="Times New Roman" w:cs="Times New Roman"/>
          <w:color w:val="333333"/>
          <w:sz w:val="24"/>
          <w:szCs w:val="24"/>
        </w:rPr>
        <w:t xml:space="preserve"> caused up to 84% mortality in scallop grow-out sites from 1989 to 1990, resulting in up to US $449,660 in lost revenue that year </w:t>
      </w:r>
      <w:hyperlink r:id="rId52">
        <w:r>
          <w:rPr>
            <w:rFonts w:ascii="Times New Roman" w:eastAsia="Times New Roman" w:hAnsi="Times New Roman" w:cs="Times New Roman"/>
            <w:color w:val="000000"/>
            <w:sz w:val="24"/>
            <w:szCs w:val="24"/>
          </w:rPr>
          <w:t>(Shinn et al. 2015; Bower et al. 1992)</w:t>
        </w:r>
      </w:hyperlink>
      <w:r>
        <w:rPr>
          <w:rFonts w:ascii="Times New Roman" w:eastAsia="Times New Roman" w:hAnsi="Times New Roman" w:cs="Times New Roman"/>
          <w:color w:val="000000"/>
          <w:sz w:val="24"/>
          <w:szCs w:val="24"/>
        </w:rPr>
        <w:t>. I</w:t>
      </w:r>
      <w:r>
        <w:rPr>
          <w:rFonts w:ascii="Times New Roman" w:eastAsia="Times New Roman" w:hAnsi="Times New Roman" w:cs="Times New Roman"/>
          <w:color w:val="333333"/>
          <w:sz w:val="24"/>
          <w:szCs w:val="24"/>
        </w:rPr>
        <w:t xml:space="preserve">n Tasmania and South Australia, </w:t>
      </w:r>
      <w:r>
        <w:rPr>
          <w:rFonts w:ascii="Times New Roman" w:eastAsia="Times New Roman" w:hAnsi="Times New Roman" w:cs="Times New Roman"/>
          <w:i/>
          <w:color w:val="333333"/>
          <w:sz w:val="24"/>
          <w:szCs w:val="24"/>
        </w:rPr>
        <w:t xml:space="preserve">P. </w:t>
      </w:r>
      <w:proofErr w:type="spellStart"/>
      <w:r>
        <w:rPr>
          <w:rFonts w:ascii="Times New Roman" w:eastAsia="Times New Roman" w:hAnsi="Times New Roman" w:cs="Times New Roman"/>
          <w:i/>
          <w:color w:val="333333"/>
          <w:sz w:val="24"/>
          <w:szCs w:val="24"/>
        </w:rPr>
        <w:t>hoplura</w:t>
      </w:r>
      <w:proofErr w:type="spellEnd"/>
      <w:r>
        <w:rPr>
          <w:rFonts w:ascii="Times New Roman" w:eastAsia="Times New Roman" w:hAnsi="Times New Roman" w:cs="Times New Roman"/>
          <w:color w:val="333333"/>
          <w:sz w:val="24"/>
          <w:szCs w:val="24"/>
        </w:rPr>
        <w:t xml:space="preserve"> killed over 50% of abalone stocks between 1995 and 2000, causing an estimated $0.55 to $1.16 million in losses per year </w:t>
      </w:r>
      <w:hyperlink r:id="rId53">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333333"/>
          <w:sz w:val="24"/>
          <w:szCs w:val="24"/>
        </w:rPr>
        <w:t>. Other large-scale mortality events include</w:t>
      </w:r>
      <w:r>
        <w:rPr>
          <w:rFonts w:ascii="Times New Roman" w:eastAsia="Times New Roman" w:hAnsi="Times New Roman" w:cs="Times New Roman"/>
          <w:color w:val="000000"/>
          <w:sz w:val="24"/>
          <w:szCs w:val="24"/>
        </w:rPr>
        <w:t xml:space="preserve"> infection in a Norwegian scallop nursery in the summer of 1997, when one million juvenile scallops were culled due to a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infestation; in total, one-third of Norway’s 1997 scallop cohort was lost </w:t>
      </w:r>
      <w:hyperlink r:id="rId54">
        <w:r>
          <w:rPr>
            <w:rFonts w:ascii="Times New Roman" w:eastAsia="Times New Roman" w:hAnsi="Times New Roman" w:cs="Times New Roman"/>
            <w:color w:val="000000"/>
            <w:sz w:val="24"/>
            <w:szCs w:val="24"/>
          </w:rPr>
          <w:t>(Mortensen et al. 2000)</w:t>
        </w:r>
      </w:hyperlink>
      <w:r>
        <w:rPr>
          <w:rFonts w:ascii="Times New Roman" w:eastAsia="Times New Roman" w:hAnsi="Times New Roman" w:cs="Times New Roman"/>
          <w:color w:val="000000"/>
          <w:sz w:val="24"/>
          <w:szCs w:val="24"/>
        </w:rPr>
        <w:t xml:space="preserve">. In 1998, intense infestations (up to 100 worms per oyster)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oysters in Normandy, France correlated with considerable reduction in growth and meat weight, which may have contributed to unusually high summer mortality rates of up to 51% </w:t>
      </w:r>
      <w:hyperlink r:id="rId55">
        <w:r>
          <w:rPr>
            <w:rFonts w:ascii="Times New Roman" w:eastAsia="Times New Roman" w:hAnsi="Times New Roman" w:cs="Times New Roman"/>
            <w:color w:val="000000"/>
            <w:sz w:val="24"/>
            <w:szCs w:val="24"/>
          </w:rPr>
          <w:t>(Royer et al. 2006)</w:t>
        </w:r>
      </w:hyperlink>
      <w:r>
        <w:rPr>
          <w:rFonts w:ascii="Times New Roman" w:eastAsia="Times New Roman" w:hAnsi="Times New Roman" w:cs="Times New Roman"/>
          <w:color w:val="000000"/>
          <w:sz w:val="24"/>
          <w:szCs w:val="24"/>
        </w:rPr>
        <w:t xml:space="preserve">. Of the shell borers,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hoplura</w:t>
      </w:r>
      <w:proofErr w:type="spellEnd"/>
      <w:r>
        <w:rPr>
          <w:rFonts w:ascii="Times New Roman" w:eastAsia="Times New Roman" w:hAnsi="Times New Roman" w:cs="Times New Roman"/>
          <w:color w:val="000000"/>
          <w:sz w:val="24"/>
          <w:szCs w:val="24"/>
        </w:rPr>
        <w:t xml:space="preserve"> are the most widely distributed and notorious for invading and infecting shellfish farms </w:t>
      </w:r>
      <w:hyperlink r:id="rId56">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Radashevsky</w:t>
        </w:r>
        <w:proofErr w:type="spellEnd"/>
        <w:r>
          <w:rPr>
            <w:rFonts w:ascii="Times New Roman" w:eastAsia="Times New Roman" w:hAnsi="Times New Roman" w:cs="Times New Roman"/>
            <w:color w:val="000000"/>
            <w:sz w:val="24"/>
            <w:szCs w:val="24"/>
          </w:rPr>
          <w:t xml:space="preserve"> et al. 2006)</w:t>
        </w:r>
      </w:hyperlink>
      <w:r>
        <w:rPr>
          <w:rFonts w:ascii="Times New Roman" w:eastAsia="Times New Roman" w:hAnsi="Times New Roman" w:cs="Times New Roman"/>
          <w:color w:val="000000"/>
          <w:sz w:val="24"/>
          <w:szCs w:val="24"/>
        </w:rPr>
        <w:t xml:space="preserve"> (see Table 1). Non-boring species, such as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nuchalis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 </w:t>
      </w:r>
      <w:proofErr w:type="spellStart"/>
      <w:r>
        <w:rPr>
          <w:rFonts w:ascii="Times New Roman" w:eastAsia="Times New Roman" w:hAnsi="Times New Roman" w:cs="Times New Roman"/>
          <w:i/>
          <w:color w:val="000000"/>
          <w:sz w:val="24"/>
          <w:szCs w:val="24"/>
        </w:rPr>
        <w:t>cornuta</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can also impact growers by fouling culture equipment with large masses of sediment and tubes </w:t>
      </w:r>
      <w:hyperlink r:id="rId57">
        <w:r>
          <w:rPr>
            <w:rFonts w:ascii="Times New Roman" w:eastAsia="Times New Roman" w:hAnsi="Times New Roman" w:cs="Times New Roman"/>
            <w:color w:val="000000"/>
            <w:sz w:val="24"/>
            <w:szCs w:val="24"/>
          </w:rPr>
          <w:t>(Bailey-Brock 1990)</w:t>
        </w:r>
      </w:hyperlink>
      <w:r>
        <w:rPr>
          <w:rFonts w:ascii="Times New Roman" w:eastAsia="Times New Roman" w:hAnsi="Times New Roman" w:cs="Times New Roman"/>
          <w:color w:val="000000"/>
          <w:sz w:val="24"/>
          <w:szCs w:val="24"/>
        </w:rPr>
        <w:t xml:space="preserve">. </w:t>
      </w:r>
    </w:p>
    <w:p w14:paraId="05D58EE1"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regions with noxious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producers are burdened with costs of infection avoidance and control. Farm management approaches include modifying gear for off-bottom culture to keep products free of mud </w:t>
      </w:r>
      <w:hyperlink r:id="rId58">
        <w:r>
          <w:rPr>
            <w:rFonts w:ascii="Times New Roman" w:eastAsia="Times New Roman" w:hAnsi="Times New Roman" w:cs="Times New Roman"/>
            <w:color w:val="000000"/>
            <w:sz w:val="24"/>
            <w:szCs w:val="24"/>
          </w:rPr>
          <w:t>(Ogburn et al. 2007; Morse et al. 2015)</w:t>
        </w:r>
      </w:hyperlink>
      <w:r>
        <w:rPr>
          <w:rFonts w:ascii="Times New Roman" w:eastAsia="Times New Roman" w:hAnsi="Times New Roman" w:cs="Times New Roman"/>
          <w:color w:val="000000"/>
          <w:sz w:val="24"/>
          <w:szCs w:val="24"/>
        </w:rPr>
        <w:t xml:space="preserve">, increasing cleaning frequency to reduce siltation </w:t>
      </w:r>
      <w:hyperlink r:id="rId59">
        <w:r>
          <w:rPr>
            <w:rFonts w:ascii="Times New Roman" w:eastAsia="Times New Roman" w:hAnsi="Times New Roman" w:cs="Times New Roman"/>
            <w:color w:val="000000"/>
            <w:sz w:val="24"/>
            <w:szCs w:val="24"/>
          </w:rPr>
          <w:t>(Clements et al. 2017)</w:t>
        </w:r>
      </w:hyperlink>
      <w:r>
        <w:rPr>
          <w:rFonts w:ascii="Times New Roman" w:eastAsia="Times New Roman" w:hAnsi="Times New Roman" w:cs="Times New Roman"/>
          <w:color w:val="000000"/>
          <w:sz w:val="24"/>
          <w:szCs w:val="24"/>
        </w:rPr>
        <w:t xml:space="preserve">, increasing tidal exposure time </w:t>
      </w:r>
      <w:hyperlink r:id="rId60">
        <w:r>
          <w:rPr>
            <w:rFonts w:ascii="Times New Roman" w:eastAsia="Times New Roman" w:hAnsi="Times New Roman" w:cs="Times New Roman"/>
            <w:color w:val="000000"/>
            <w:sz w:val="24"/>
            <w:szCs w:val="24"/>
          </w:rPr>
          <w:t>(Morse et al. 2015)</w:t>
        </w:r>
      </w:hyperlink>
      <w:r>
        <w:rPr>
          <w:rFonts w:ascii="Times New Roman" w:eastAsia="Times New Roman" w:hAnsi="Times New Roman" w:cs="Times New Roman"/>
          <w:color w:val="000000"/>
          <w:sz w:val="24"/>
          <w:szCs w:val="24"/>
        </w:rPr>
        <w:t xml:space="preserve">, and regular stock treatments. For example, Australian oyster farmers have largely adopted off-bottom growing methods with long tidal exposures to reduce mud worm infestation rates. Off-bottom methods have proven effective for avoiding infection, but this method does slow oyster growth rates </w:t>
      </w:r>
      <w:hyperlink r:id="rId61">
        <w:r>
          <w:rPr>
            <w:rFonts w:ascii="Times New Roman" w:eastAsia="Times New Roman" w:hAnsi="Times New Roman" w:cs="Times New Roman"/>
            <w:color w:val="000000"/>
            <w:sz w:val="24"/>
            <w:szCs w:val="24"/>
          </w:rPr>
          <w:t>(Ogburn et al. 2007; Nell 2007; Nell 2001)</w:t>
        </w:r>
      </w:hyperlink>
      <w:r>
        <w:rPr>
          <w:rFonts w:ascii="Times New Roman" w:eastAsia="Times New Roman" w:hAnsi="Times New Roman" w:cs="Times New Roman"/>
          <w:color w:val="000000"/>
          <w:sz w:val="24"/>
          <w:szCs w:val="24"/>
        </w:rPr>
        <w:t xml:space="preserve">. </w:t>
      </w:r>
    </w:p>
    <w:p w14:paraId="6CD6EF1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variety of treatments have been developed to kill worms once stocks are infected. Currently, the most effective method is the “Super Salty Slush Puppy” (SSSP), first developed by Cox et al. </w:t>
      </w:r>
      <w:hyperlink r:id="rId62">
        <w:r>
          <w:rPr>
            <w:rFonts w:ascii="Times New Roman" w:eastAsia="Times New Roman" w:hAnsi="Times New Roman" w:cs="Times New Roman"/>
            <w:color w:val="000000"/>
            <w:sz w:val="24"/>
            <w:szCs w:val="24"/>
          </w:rPr>
          <w:t>(2012)</w:t>
        </w:r>
      </w:hyperlink>
      <w:r>
        <w:rPr>
          <w:rFonts w:ascii="Times New Roman" w:eastAsia="Times New Roman" w:hAnsi="Times New Roman" w:cs="Times New Roman"/>
          <w:color w:val="000000"/>
          <w:sz w:val="24"/>
          <w:szCs w:val="24"/>
        </w:rPr>
        <w:t xml:space="preserve">. The protocol involves a 2-minute full submersion of oysters in brine (250 g/L) between -10°C and -30°C (i.e., ice-water), followed by air drying for 3 hours. The SSSP also effectively kills other nuisance </w:t>
      </w:r>
      <w:proofErr w:type="spellStart"/>
      <w:r>
        <w:rPr>
          <w:rFonts w:ascii="Times New Roman" w:eastAsia="Times New Roman" w:hAnsi="Times New Roman" w:cs="Times New Roman"/>
          <w:color w:val="000000"/>
          <w:sz w:val="24"/>
          <w:szCs w:val="24"/>
        </w:rPr>
        <w:t>epibionts</w:t>
      </w:r>
      <w:proofErr w:type="spellEnd"/>
      <w:r>
        <w:rPr>
          <w:rFonts w:ascii="Times New Roman" w:eastAsia="Times New Roman" w:hAnsi="Times New Roman" w:cs="Times New Roman"/>
          <w:color w:val="000000"/>
          <w:sz w:val="24"/>
          <w:szCs w:val="24"/>
        </w:rPr>
        <w:t xml:space="preserve">, such as barnacles. Petersen </w:t>
      </w:r>
      <w:hyperlink r:id="rId63">
        <w:r>
          <w:rPr>
            <w:rFonts w:ascii="Times New Roman" w:eastAsia="Times New Roman" w:hAnsi="Times New Roman" w:cs="Times New Roman"/>
            <w:color w:val="000000"/>
            <w:sz w:val="24"/>
            <w:szCs w:val="24"/>
          </w:rPr>
          <w:t>(2016)</w:t>
        </w:r>
      </w:hyperlink>
      <w:r>
        <w:rPr>
          <w:rFonts w:ascii="Times New Roman" w:eastAsia="Times New Roman" w:hAnsi="Times New Roman" w:cs="Times New Roman"/>
          <w:color w:val="000000"/>
          <w:sz w:val="24"/>
          <w:szCs w:val="24"/>
        </w:rPr>
        <w:t xml:space="preserve"> recently compared the SSSP method against other saltwater, freshwater, and chemical dips followed by air exposure, and confirmed SSSP as the best method, killing 95%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while causing only minimal mortality in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Other methods investigated include freshwater and salt brine soaks, heat treatments, and chemical treatments </w:t>
      </w:r>
      <w:hyperlink r:id="rId64">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Nel</w:t>
        </w:r>
        <w:proofErr w:type="spellEnd"/>
        <w:r>
          <w:rPr>
            <w:rFonts w:ascii="Times New Roman" w:eastAsia="Times New Roman" w:hAnsi="Times New Roman" w:cs="Times New Roman"/>
            <w:color w:val="000000"/>
            <w:sz w:val="24"/>
            <w:szCs w:val="24"/>
          </w:rPr>
          <w:t xml:space="preserve"> et al. 1996; Dunphy et al. 2005; Hooper and Kirby-Smith 2001; Gallo-García et al. 2004)</w:t>
        </w:r>
      </w:hyperlink>
      <w:r>
        <w:rPr>
          <w:rFonts w:ascii="Times New Roman" w:eastAsia="Times New Roman" w:hAnsi="Times New Roman" w:cs="Times New Roman"/>
          <w:color w:val="000000"/>
          <w:sz w:val="24"/>
          <w:szCs w:val="24"/>
        </w:rPr>
        <w:t xml:space="preserve">. </w:t>
      </w:r>
    </w:p>
    <w:p w14:paraId="0C9ECBF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method to date has reliably killed 100% of worms, nor recorded the rate at which these interventions render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eggs inviable, which is an important question that needs to be answered. Treatments and exposures have primarily been developed for species not commonly grown in Washington State (e.g., </w:t>
      </w:r>
      <w:r>
        <w:rPr>
          <w:rFonts w:ascii="Times New Roman" w:eastAsia="Times New Roman" w:hAnsi="Times New Roman" w:cs="Times New Roman"/>
          <w:i/>
          <w:color w:val="000000"/>
          <w:sz w:val="24"/>
          <w:szCs w:val="24"/>
        </w:rPr>
        <w:t xml:space="preserve">C. virginica, Saccostrea </w:t>
      </w:r>
      <w:proofErr w:type="spellStart"/>
      <w:r>
        <w:rPr>
          <w:rFonts w:ascii="Times New Roman" w:eastAsia="Times New Roman" w:hAnsi="Times New Roman" w:cs="Times New Roman"/>
          <w:i/>
          <w:color w:val="000000"/>
          <w:sz w:val="24"/>
          <w:szCs w:val="24"/>
        </w:rPr>
        <w:t>glomerata</w:t>
      </w:r>
      <w:proofErr w:type="spellEnd"/>
      <w:r>
        <w:rPr>
          <w:rFonts w:ascii="Times New Roman" w:eastAsia="Times New Roman" w:hAnsi="Times New Roman" w:cs="Times New Roman"/>
          <w:i/>
          <w:color w:val="000000"/>
          <w:sz w:val="24"/>
          <w:szCs w:val="24"/>
        </w:rPr>
        <w:t xml:space="preserve">, C. </w:t>
      </w:r>
      <w:proofErr w:type="spellStart"/>
      <w:r>
        <w:rPr>
          <w:rFonts w:ascii="Times New Roman" w:eastAsia="Times New Roman" w:hAnsi="Times New Roman" w:cs="Times New Roman"/>
          <w:i/>
          <w:color w:val="000000"/>
          <w:sz w:val="24"/>
          <w:szCs w:val="24"/>
        </w:rPr>
        <w:t>ariakensis</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Tiostrea</w:t>
      </w:r>
      <w:proofErr w:type="spellEnd"/>
      <w:r>
        <w:rPr>
          <w:rFonts w:ascii="Times New Roman" w:eastAsia="Times New Roman" w:hAnsi="Times New Roman" w:cs="Times New Roman"/>
          <w:i/>
          <w:color w:val="000000"/>
          <w:sz w:val="24"/>
          <w:szCs w:val="24"/>
        </w:rPr>
        <w:t xml:space="preserve"> chilensis</w:t>
      </w:r>
      <w:r>
        <w:rPr>
          <w:rFonts w:ascii="Times New Roman" w:eastAsia="Times New Roman" w:hAnsi="Times New Roman" w:cs="Times New Roman"/>
          <w:color w:val="000000"/>
          <w:sz w:val="24"/>
          <w:szCs w:val="24"/>
        </w:rPr>
        <w:t>), and none of this work has been conducted in the Pacific Northwest because, until recently, there had been no need for it.</w:t>
      </w:r>
    </w:p>
    <w:p w14:paraId="43030284"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6584689A"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i/>
          <w:smallCaps/>
          <w:color w:val="000000"/>
          <w:sz w:val="24"/>
          <w:szCs w:val="24"/>
        </w:rPr>
        <w:t>Polydora</w:t>
      </w:r>
      <w:proofErr w:type="spellEnd"/>
      <w:r>
        <w:rPr>
          <w:rFonts w:ascii="Times New Roman" w:eastAsia="Times New Roman" w:hAnsi="Times New Roman" w:cs="Times New Roman"/>
          <w:b/>
          <w:smallCaps/>
          <w:color w:val="000000"/>
          <w:sz w:val="24"/>
          <w:szCs w:val="24"/>
        </w:rPr>
        <w:t xml:space="preserve"> invasion via shellfish translocation </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were imported from New Zealand into the George’s River in Southeast Australia. Before being sold in Australian markets, they were routinely refreshed or fattened in bays adjacent to native shellfish beds (</w:t>
      </w:r>
      <w:proofErr w:type="spellStart"/>
      <w:r>
        <w:rPr>
          <w:rFonts w:ascii="Times New Roman" w:eastAsia="Times New Roman" w:hAnsi="Times New Roman" w:cs="Times New Roman"/>
          <w:color w:val="000000"/>
          <w:sz w:val="24"/>
          <w:szCs w:val="24"/>
        </w:rPr>
        <w:t>Roughley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1922;  Edgar</w:t>
      </w:r>
      <w:proofErr w:type="gramEnd"/>
      <w:r>
        <w:rPr>
          <w:rFonts w:ascii="Times New Roman" w:eastAsia="Times New Roman" w:hAnsi="Times New Roman" w:cs="Times New Roman"/>
          <w:color w:val="000000"/>
          <w:sz w:val="24"/>
          <w:szCs w:val="24"/>
        </w:rPr>
        <w:t xml:space="preserve"> 2001; Ogburn 2007). By 1889, mud worm outbreaks had infected thirteen separate estuaries in the region, and oyster growers abandoned leases that were below the low-water mark (</w:t>
      </w:r>
      <w:proofErr w:type="spellStart"/>
      <w:r>
        <w:rPr>
          <w:rFonts w:ascii="Times New Roman" w:eastAsia="Times New Roman" w:hAnsi="Times New Roman" w:cs="Times New Roman"/>
          <w:color w:val="000000"/>
          <w:sz w:val="24"/>
          <w:szCs w:val="24"/>
        </w:rPr>
        <w:t>Roughley</w:t>
      </w:r>
      <w:proofErr w:type="spellEnd"/>
      <w:r>
        <w:rPr>
          <w:rFonts w:ascii="Times New Roman" w:eastAsia="Times New Roman" w:hAnsi="Times New Roman" w:cs="Times New Roman"/>
          <w:color w:val="000000"/>
          <w:sz w:val="24"/>
          <w:szCs w:val="24"/>
        </w:rPr>
        <w:t xml:space="preserve"> 1922). The introduction and translocation of mud worm spp. to Australia may have contributed to the disappearance of native subtidal oyster beds, some of which never recovered </w:t>
      </w:r>
      <w:hyperlink r:id="rId65">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More recently,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66">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case,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67">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14:paraId="23ADD64E"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are introduced to new regions, they can disperse during their planktonic larval stage to infect other shellfish within a basin </w:t>
      </w:r>
      <w:hyperlink r:id="rId68">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 David et al.2014; Hansen et al. 2010)</w:t>
        </w:r>
      </w:hyperlink>
      <w:r>
        <w:rPr>
          <w:rFonts w:ascii="Times New Roman" w:eastAsia="Times New Roman" w:hAnsi="Times New Roman" w:cs="Times New Roman"/>
          <w:color w:val="000000"/>
          <w:sz w:val="24"/>
          <w:szCs w:val="24"/>
        </w:rPr>
        <w:t xml:space="preserve">. As shellfish farmers grow oysters in high-density bags, racks, or lines, a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introduction into new regions </w:t>
      </w:r>
      <w:hyperlink r:id="rId69">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 Moreno et al. 2006)</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worms do not usually kill the host, nor do they inhabit living host tissue, so infections can go undetected via traditional disease screening and may not be recognized until an area is fully infested </w:t>
      </w:r>
      <w:hyperlink r:id="rId7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Korringa</w:t>
        </w:r>
        <w:proofErr w:type="spellEnd"/>
        <w:r>
          <w:rPr>
            <w:rFonts w:ascii="Times New Roman" w:eastAsia="Times New Roman" w:hAnsi="Times New Roman" w:cs="Times New Roman"/>
            <w:color w:val="000000"/>
            <w:sz w:val="24"/>
            <w:szCs w:val="24"/>
          </w:rPr>
          <w:t xml:space="preserve"> 1976)</w:t>
        </w:r>
      </w:hyperlink>
      <w:r>
        <w:rPr>
          <w:rFonts w:ascii="Times New Roman" w:eastAsia="Times New Roman" w:hAnsi="Times New Roman" w:cs="Times New Roman"/>
          <w:color w:val="000000"/>
          <w:sz w:val="24"/>
          <w:szCs w:val="24"/>
        </w:rPr>
        <w:t xml:space="preserve">. The infection mechanism might explain why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were found to be very prevalent in the 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infected in Oakland Bay) (Lopes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Many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have broad host ranges, making it possible for the species to persist in non-cultured reservoir hosts, regardless of growers’ control treatments </w:t>
      </w:r>
      <w:hyperlink r:id="rId71">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Once introduced, aquatic invasive species are rarely eradicated, and the most feasible option is often to limit further geographic spread of the invader </w:t>
      </w:r>
      <w:hyperlink r:id="rId72">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Çinar</w:t>
        </w:r>
        <w:proofErr w:type="spellEnd"/>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Paladini</w:t>
        </w:r>
        <w:proofErr w:type="spellEnd"/>
        <w:r>
          <w:rPr>
            <w:rFonts w:ascii="Times New Roman" w:eastAsia="Times New Roman" w:hAnsi="Times New Roman" w:cs="Times New Roman"/>
            <w:color w:val="000000"/>
            <w:sz w:val="24"/>
            <w:szCs w:val="24"/>
          </w:rPr>
          <w:t xml:space="preserve"> et al. 2017; Bower et al. 1994)</w:t>
        </w:r>
      </w:hyperlink>
      <w:r>
        <w:rPr>
          <w:rFonts w:ascii="Times New Roman" w:eastAsia="Times New Roman" w:hAnsi="Times New Roman" w:cs="Times New Roman"/>
          <w:color w:val="000000"/>
          <w:sz w:val="24"/>
          <w:szCs w:val="24"/>
        </w:rPr>
        <w:t xml:space="preserve">. </w:t>
      </w:r>
    </w:p>
    <w:p w14:paraId="5F033990"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19C4313E"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t>Status of</w:t>
      </w:r>
      <w:r>
        <w:rPr>
          <w:rFonts w:ascii="Times New Roman" w:eastAsia="Times New Roman" w:hAnsi="Times New Roman" w:cs="Times New Roman"/>
          <w:b/>
          <w:i/>
          <w:smallCaps/>
          <w:color w:val="000000"/>
          <w:sz w:val="24"/>
          <w:szCs w:val="24"/>
        </w:rPr>
        <w:t xml:space="preserve"> </w:t>
      </w:r>
      <w:proofErr w:type="spellStart"/>
      <w:r>
        <w:rPr>
          <w:rFonts w:ascii="Times New Roman" w:eastAsia="Times New Roman" w:hAnsi="Times New Roman" w:cs="Times New Roman"/>
          <w:b/>
          <w:i/>
          <w:smallCaps/>
          <w:color w:val="000000"/>
          <w:sz w:val="24"/>
          <w:szCs w:val="24"/>
        </w:rPr>
        <w:t>Polydora</w:t>
      </w:r>
      <w:proofErr w:type="spellEnd"/>
      <w:r>
        <w:rPr>
          <w:rFonts w:ascii="Times New Roman" w:eastAsia="Times New Roman" w:hAnsi="Times New Roman" w:cs="Times New Roman"/>
          <w:b/>
          <w:smallCaps/>
          <w:color w:val="000000"/>
          <w:sz w:val="24"/>
          <w:szCs w:val="24"/>
        </w:rPr>
        <w:t xml:space="preserve"> monitoring and regulations in the USA </w:t>
      </w:r>
      <w:proofErr w:type="gramStart"/>
      <w:r>
        <w:rPr>
          <w:rFonts w:ascii="Times New Roman" w:eastAsia="Times New Roman" w:hAnsi="Times New Roman" w:cs="Times New Roman"/>
          <w:color w:val="000000"/>
          <w:sz w:val="24"/>
          <w:szCs w:val="24"/>
        </w:rPr>
        <w:t>|  Shell</w:t>
      </w:r>
      <w:proofErr w:type="gramEnd"/>
      <w:r>
        <w:rPr>
          <w:rFonts w:ascii="Times New Roman" w:eastAsia="Times New Roman" w:hAnsi="Times New Roman" w:cs="Times New Roman"/>
          <w:color w:val="000000"/>
          <w:sz w:val="24"/>
          <w:szCs w:val="24"/>
        </w:rPr>
        <w:t xml:space="preserve">-boring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are not monitored or regulated in the </w:t>
      </w:r>
      <w:proofErr w:type="spellStart"/>
      <w:r>
        <w:rPr>
          <w:rFonts w:ascii="Times New Roman" w:eastAsia="Times New Roman" w:hAnsi="Times New Roman" w:cs="Times New Roman"/>
          <w:color w:val="000000"/>
          <w:sz w:val="24"/>
          <w:szCs w:val="24"/>
        </w:rPr>
        <w:t>the</w:t>
      </w:r>
      <w:proofErr w:type="spellEnd"/>
      <w:r>
        <w:rPr>
          <w:rFonts w:ascii="Times New Roman" w:eastAsia="Times New Roman" w:hAnsi="Times New Roman" w:cs="Times New Roman"/>
          <w:color w:val="000000"/>
          <w:sz w:val="24"/>
          <w:szCs w:val="24"/>
        </w:rPr>
        <w:t xml:space="preserve"> United States. Their ubiquity and long history as a pest species in infected regions of the Atlantic and Gulf Coasts may be the reason for this lack of federal regulation (</w:t>
      </w:r>
      <w:proofErr w:type="spellStart"/>
      <w:r w:rsidR="00C9328D">
        <w:fldChar w:fldCharType="begin"/>
      </w:r>
      <w:r w:rsidR="00C9328D">
        <w:instrText xml:space="preserve"> HYPERLINK "https://paperpile.com/c/RcvCBz/XYJg+LCY4+YZpv+8XqE" \h </w:instrText>
      </w:r>
      <w:r w:rsidR="00C9328D">
        <w:fldChar w:fldCharType="separate"/>
      </w:r>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w:t>
      </w:r>
      <w:r w:rsidR="00C9328D">
        <w:rPr>
          <w:rFonts w:ascii="Times New Roman" w:eastAsia="Times New Roman" w:hAnsi="Times New Roman" w:cs="Times New Roman"/>
          <w:color w:val="000000"/>
          <w:sz w:val="24"/>
          <w:szCs w:val="24"/>
        </w:rPr>
        <w:fldChar w:fldCharType="end"/>
      </w:r>
      <w:hyperlink r:id="rId73">
        <w:r>
          <w:rPr>
            <w:rFonts w:ascii="Times New Roman" w:eastAsia="Times New Roman" w:hAnsi="Times New Roman" w:cs="Times New Roman"/>
            <w:sz w:val="24"/>
            <w:szCs w:val="24"/>
          </w:rPr>
          <w:t>;</w:t>
        </w:r>
      </w:hyperlink>
      <w:hyperlink r:id="rId74">
        <w:r>
          <w:rPr>
            <w:rFonts w:ascii="Times New Roman" w:eastAsia="Times New Roman" w:hAnsi="Times New Roman" w:cs="Times New Roman"/>
            <w:color w:val="000000"/>
            <w:sz w:val="24"/>
            <w:szCs w:val="24"/>
          </w:rPr>
          <w:t xml:space="preserve"> Lafferty and </w:t>
        </w:r>
        <w:proofErr w:type="spellStart"/>
        <w:r>
          <w:rPr>
            <w:rFonts w:ascii="Times New Roman" w:eastAsia="Times New Roman" w:hAnsi="Times New Roman" w:cs="Times New Roman"/>
            <w:color w:val="000000"/>
            <w:sz w:val="24"/>
            <w:szCs w:val="24"/>
          </w:rPr>
          <w:t>Kuris</w:t>
        </w:r>
        <w:proofErr w:type="spellEnd"/>
        <w:r>
          <w:rPr>
            <w:rFonts w:ascii="Times New Roman" w:eastAsia="Times New Roman" w:hAnsi="Times New Roman" w:cs="Times New Roman"/>
            <w:color w:val="000000"/>
            <w:sz w:val="24"/>
            <w:szCs w:val="24"/>
          </w:rPr>
          <w:t xml:space="preserve"> 1996</w:t>
        </w:r>
      </w:hyperlink>
      <w:r>
        <w:rPr>
          <w:rFonts w:ascii="Times New Roman" w:eastAsia="Times New Roman" w:hAnsi="Times New Roman" w:cs="Times New Roman"/>
          <w:color w:val="000000"/>
          <w:sz w:val="24"/>
          <w:szCs w:val="24"/>
        </w:rPr>
        <w:t>). However, researchers and government agencies continue to help Atlantic and Gulf farmers control infection. For example, in the past five years the Maine Sea Grant</w:t>
      </w:r>
      <w:r>
        <w:rPr>
          <w:rFonts w:ascii="Times New Roman" w:eastAsia="Times New Roman" w:hAnsi="Times New Roman" w:cs="Times New Roman"/>
          <w:sz w:val="24"/>
          <w:szCs w:val="24"/>
        </w:rPr>
        <w:t xml:space="preserve"> </w:t>
      </w:r>
      <w:hyperlink r:id="rId75">
        <w:r>
          <w:rPr>
            <w:rFonts w:ascii="Times New Roman" w:eastAsia="Times New Roman" w:hAnsi="Times New Roman" w:cs="Times New Roman"/>
            <w:sz w:val="24"/>
            <w:szCs w:val="24"/>
          </w:rPr>
          <w:t>(Morse et al. 2015)</w:t>
        </w:r>
      </w:hyperlink>
      <w:r>
        <w:rPr>
          <w:rFonts w:ascii="Times New Roman" w:eastAsia="Times New Roman" w:hAnsi="Times New Roman" w:cs="Times New Roman"/>
          <w:sz w:val="24"/>
          <w:szCs w:val="24"/>
        </w:rPr>
        <w:t xml:space="preserve">, Alabama Cooperative Extension System </w:t>
      </w:r>
      <w:hyperlink r:id="rId76">
        <w:r>
          <w:rPr>
            <w:rFonts w:ascii="Times New Roman" w:eastAsia="Times New Roman" w:hAnsi="Times New Roman" w:cs="Times New Roman"/>
            <w:sz w:val="24"/>
            <w:szCs w:val="24"/>
          </w:rPr>
          <w:t>(Walton et al. 2012; Gamble 2016)</w:t>
        </w:r>
      </w:hyperlink>
      <w:r>
        <w:rPr>
          <w:rFonts w:ascii="Times New Roman" w:eastAsia="Times New Roman" w:hAnsi="Times New Roman" w:cs="Times New Roman"/>
          <w:sz w:val="24"/>
          <w:szCs w:val="24"/>
        </w:rPr>
        <w:t xml:space="preserve">, New Jersey Sea Grant </w:t>
      </w:r>
      <w:hyperlink r:id="rId77">
        <w:r>
          <w:rPr>
            <w:rFonts w:ascii="Times New Roman" w:eastAsia="Times New Roman" w:hAnsi="Times New Roman" w:cs="Times New Roman"/>
            <w:sz w:val="24"/>
            <w:szCs w:val="24"/>
          </w:rPr>
          <w:t>(Calvo et al. 2014.)</w:t>
        </w:r>
      </w:hyperlink>
      <w:r>
        <w:rPr>
          <w:rFonts w:ascii="Times New Roman" w:eastAsia="Times New Roman" w:hAnsi="Times New Roman" w:cs="Times New Roman"/>
          <w:sz w:val="24"/>
          <w:szCs w:val="24"/>
        </w:rPr>
        <w:t xml:space="preserve">, and the USDA Sustainable Agriculture Research &amp; Education (USDA Grant FNE13-780) invested in communication tools and methods for farmers to mitigate the effects of mud worm on their shellfish products. </w:t>
      </w:r>
    </w:p>
    <w:p w14:paraId="16A1C888"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Australia,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have been common since they were introduced in the late 1800’s, and are not identified as invasive species, but are considered pests to abalone and oyster growers. In 2005, Tasmania developed a comprehensive management program for mud worm control in cultured abalone in response to outbreaks </w:t>
      </w:r>
      <w:hyperlink r:id="rId7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Handlinger</w:t>
        </w:r>
        <w:proofErr w:type="spellEnd"/>
        <w:r>
          <w:rPr>
            <w:rFonts w:ascii="Times New Roman" w:eastAsia="Times New Roman" w:hAnsi="Times New Roman" w:cs="Times New Roman"/>
            <w:sz w:val="24"/>
            <w:szCs w:val="24"/>
          </w:rPr>
          <w:t xml:space="preserve"> et al. 2004)</w:t>
        </w:r>
      </w:hyperlink>
      <w:r>
        <w:rPr>
          <w:rFonts w:ascii="Times New Roman" w:eastAsia="Times New Roman" w:hAnsi="Times New Roman" w:cs="Times New Roman"/>
          <w:sz w:val="24"/>
          <w:szCs w:val="24"/>
        </w:rPr>
        <w:t xml:space="preserve">. In Victoria, Australia, the Abalone Aquaculture Translocation Protocol categorizes mud worms as a </w:t>
      </w:r>
      <w:r>
        <w:rPr>
          <w:rFonts w:ascii="Times New Roman" w:eastAsia="Times New Roman" w:hAnsi="Times New Roman" w:cs="Times New Roman"/>
          <w:sz w:val="24"/>
          <w:szCs w:val="24"/>
        </w:rPr>
        <w:lastRenderedPageBreak/>
        <w:t xml:space="preserve">“significant risk”, and regulates that movement of heavily infected stock to uninfected areas </w:t>
      </w:r>
      <w:hyperlink r:id="rId79">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xml:space="preserve">. In New South Wales, the Department of Primary Industries researchers developed and tested control measures for shellfish farmers </w:t>
      </w:r>
      <w:hyperlink r:id="rId80">
        <w:r>
          <w:rPr>
            <w:rFonts w:ascii="Times New Roman" w:eastAsia="Times New Roman" w:hAnsi="Times New Roman" w:cs="Times New Roman"/>
            <w:sz w:val="24"/>
            <w:szCs w:val="24"/>
          </w:rPr>
          <w:t>(Nell 2007)</w:t>
        </w:r>
      </w:hyperlink>
      <w:r>
        <w:rPr>
          <w:rFonts w:ascii="Times New Roman" w:eastAsia="Times New Roman" w:hAnsi="Times New Roman" w:cs="Times New Roman"/>
          <w:sz w:val="24"/>
          <w:szCs w:val="24"/>
        </w:rPr>
        <w:t xml:space="preserve">. While Canada characterizes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as a Category 4 species of “negligible regulatory significance in Canada,” the Canadian Aquaculture Collaborative Research and Development Program (ACRDP) recently funded a project in New Brunswick to identify increasing, sporadic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outbreaks in off-bottom oyster sites, which raises questions about the potential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intensity to shift over time, particularly in response to changing climate conditions </w:t>
      </w:r>
      <w:hyperlink r:id="rId81">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14:paraId="5796B4F0"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4BA8497B" w14:textId="45F51C71" w:rsidR="00772DF3" w:rsidRPr="00381546" w:rsidRDefault="0005234A" w:rsidP="003A4EB1">
      <w:pPr>
        <w:pBdr>
          <w:top w:val="nil"/>
          <w:left w:val="nil"/>
          <w:bottom w:val="nil"/>
          <w:right w:val="nil"/>
          <w:between w:val="nil"/>
        </w:pBd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smallCaps/>
          <w:color w:val="000000"/>
          <w:sz w:val="24"/>
          <w:szCs w:val="24"/>
        </w:rPr>
        <w:t xml:space="preserve">Live shellfish regulations in Washington </w:t>
      </w:r>
      <w:proofErr w:type="gramStart"/>
      <w:r>
        <w:rPr>
          <w:rFonts w:ascii="Times New Roman" w:eastAsia="Times New Roman" w:hAnsi="Times New Roman" w:cs="Times New Roman"/>
          <w:b/>
          <w:smallCaps/>
          <w:color w:val="000000"/>
          <w:sz w:val="24"/>
          <w:szCs w:val="24"/>
        </w:rPr>
        <w:t xml:space="preserve">State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In Washington State, shellfish movement is regulated to avoid introducing</w:t>
      </w:r>
      <w:ins w:id="3" w:author="Laura H Spencer" w:date="2019-04-21T15:31:00Z">
        <w:r w:rsidR="00C9328D">
          <w:rPr>
            <w:rFonts w:ascii="Times New Roman" w:eastAsia="Times New Roman" w:hAnsi="Times New Roman" w:cs="Times New Roman"/>
            <w:color w:val="000000"/>
            <w:sz w:val="24"/>
            <w:szCs w:val="24"/>
          </w:rPr>
          <w:t xml:space="preserve"> species identified by </w:t>
        </w:r>
      </w:ins>
      <w:ins w:id="4" w:author="Laura H Spencer" w:date="2019-04-21T15:32:00Z">
        <w:r w:rsidR="00C9328D">
          <w:rPr>
            <w:rFonts w:ascii="Times New Roman" w:eastAsia="Times New Roman" w:hAnsi="Times New Roman" w:cs="Times New Roman"/>
            <w:color w:val="000000"/>
            <w:sz w:val="24"/>
            <w:szCs w:val="24"/>
          </w:rPr>
          <w:t>the Washington Administrative Code (</w:t>
        </w:r>
      </w:ins>
      <w:ins w:id="5" w:author="Laura H Spencer" w:date="2019-04-21T15:31:00Z">
        <w:r w:rsidR="00C9328D">
          <w:rPr>
            <w:rFonts w:ascii="Times New Roman" w:eastAsia="Times New Roman" w:hAnsi="Times New Roman" w:cs="Times New Roman"/>
            <w:color w:val="000000"/>
            <w:sz w:val="24"/>
            <w:szCs w:val="24"/>
          </w:rPr>
          <w:t>WAC</w:t>
        </w:r>
      </w:ins>
      <w:ins w:id="6" w:author="Laura H Spencer" w:date="2019-04-21T15:32:00Z">
        <w:r w:rsidR="00C9328D">
          <w:rPr>
            <w:rFonts w:ascii="Times New Roman" w:eastAsia="Times New Roman" w:hAnsi="Times New Roman" w:cs="Times New Roman"/>
            <w:color w:val="000000"/>
            <w:sz w:val="24"/>
            <w:szCs w:val="24"/>
          </w:rPr>
          <w:t>)</w:t>
        </w:r>
      </w:ins>
      <w:ins w:id="7" w:author="Laura H Spencer" w:date="2019-04-21T15:31:00Z">
        <w:r w:rsidR="00C9328D">
          <w:rPr>
            <w:rFonts w:ascii="Times New Roman" w:eastAsia="Times New Roman" w:hAnsi="Times New Roman" w:cs="Times New Roman"/>
            <w:color w:val="000000"/>
            <w:sz w:val="24"/>
            <w:szCs w:val="24"/>
          </w:rPr>
          <w:t xml:space="preserve"> as</w:t>
        </w:r>
      </w:ins>
      <w:r>
        <w:rPr>
          <w:rFonts w:ascii="Times New Roman" w:eastAsia="Times New Roman" w:hAnsi="Times New Roman" w:cs="Times New Roman"/>
          <w:color w:val="000000"/>
          <w:sz w:val="24"/>
          <w:szCs w:val="24"/>
        </w:rPr>
        <w:t xml:space="preserve"> </w:t>
      </w:r>
      <w:commentRangeStart w:id="8"/>
      <w:r>
        <w:rPr>
          <w:rFonts w:ascii="Times New Roman" w:eastAsia="Times New Roman" w:hAnsi="Times New Roman" w:cs="Times New Roman"/>
          <w:color w:val="000000"/>
          <w:sz w:val="24"/>
          <w:szCs w:val="24"/>
        </w:rPr>
        <w:t>invasive</w:t>
      </w:r>
      <w:commentRangeEnd w:id="8"/>
      <w:r w:rsidR="00E23D9F">
        <w:rPr>
          <w:rStyle w:val="CommentReference"/>
        </w:rPr>
        <w:commentReference w:id="8"/>
      </w:r>
      <w:r>
        <w:rPr>
          <w:rFonts w:ascii="Times New Roman" w:eastAsia="Times New Roman" w:hAnsi="Times New Roman" w:cs="Times New Roman"/>
          <w:color w:val="000000"/>
          <w:sz w:val="24"/>
          <w:szCs w:val="24"/>
        </w:rPr>
        <w:t>. Under WAC 220-340-050</w:t>
      </w:r>
      <w:ins w:id="9" w:author="Blake, Brady C (DFW)" w:date="2019-04-02T12:41:00Z">
        <w:r w:rsidR="00B64193">
          <w:rPr>
            <w:rFonts w:ascii="Times New Roman" w:eastAsia="Times New Roman" w:hAnsi="Times New Roman" w:cs="Times New Roman"/>
            <w:color w:val="000000"/>
            <w:sz w:val="24"/>
            <w:szCs w:val="24"/>
          </w:rPr>
          <w:t xml:space="preserve"> and WAC 220-370-200</w:t>
        </w:r>
      </w:ins>
      <w:r>
        <w:rPr>
          <w:rFonts w:ascii="Times New Roman" w:eastAsia="Times New Roman" w:hAnsi="Times New Roman" w:cs="Times New Roman"/>
          <w:color w:val="000000"/>
          <w:sz w:val="24"/>
          <w:szCs w:val="24"/>
        </w:rPr>
        <w:t xml:space="preserve">, import permits are mandatory for any entity importing live shellfish from outside Washington State for any purpose, such as aquaculture, research, or display, but this regulation excludes animals that are market-ready </w:t>
      </w:r>
      <w:ins w:id="10" w:author="Blake, Brady C (DFW)" w:date="2019-04-02T12:42:00Z">
        <w:r w:rsidR="00B64193">
          <w:rPr>
            <w:rFonts w:ascii="Times New Roman" w:eastAsia="Times New Roman" w:hAnsi="Times New Roman" w:cs="Times New Roman"/>
            <w:color w:val="000000"/>
            <w:sz w:val="24"/>
            <w:szCs w:val="24"/>
          </w:rPr>
          <w:t xml:space="preserve">that </w:t>
        </w:r>
      </w:ins>
      <w:r>
        <w:rPr>
          <w:rFonts w:ascii="Times New Roman" w:eastAsia="Times New Roman" w:hAnsi="Times New Roman" w:cs="Times New Roman"/>
          <w:color w:val="000000"/>
          <w:sz w:val="24"/>
          <w:szCs w:val="24"/>
        </w:rPr>
        <w:t>are not expected to contact Washington waters. These permits are regulated by the Washington State Department of Fish and Wildlife (WDFW</w:t>
      </w:r>
      <w:proofErr w:type="gramStart"/>
      <w:r>
        <w:rPr>
          <w:rFonts w:ascii="Times New Roman" w:eastAsia="Times New Roman" w:hAnsi="Times New Roman" w:cs="Times New Roman"/>
          <w:color w:val="000000"/>
          <w:sz w:val="24"/>
          <w:szCs w:val="24"/>
        </w:rPr>
        <w:t>), and</w:t>
      </w:r>
      <w:proofErr w:type="gramEnd"/>
      <w:r>
        <w:rPr>
          <w:rFonts w:ascii="Times New Roman" w:eastAsia="Times New Roman" w:hAnsi="Times New Roman" w:cs="Times New Roman"/>
          <w:color w:val="000000"/>
          <w:sz w:val="24"/>
          <w:szCs w:val="24"/>
        </w:rPr>
        <w:t xml:space="preserve"> require a “clean bill of health” certifying that the origin is disease-free, and free of green crab (</w:t>
      </w:r>
      <w:proofErr w:type="spellStart"/>
      <w:r>
        <w:rPr>
          <w:rFonts w:ascii="Times New Roman" w:eastAsia="Times New Roman" w:hAnsi="Times New Roman" w:cs="Times New Roman"/>
          <w:i/>
          <w:color w:val="000000"/>
          <w:sz w:val="24"/>
          <w:szCs w:val="24"/>
        </w:rPr>
        <w:t>Carcinus</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maenas</w:t>
      </w:r>
      <w:proofErr w:type="spellEnd"/>
      <w:r>
        <w:rPr>
          <w:rFonts w:ascii="Times New Roman" w:eastAsia="Times New Roman" w:hAnsi="Times New Roman" w:cs="Times New Roman"/>
          <w:color w:val="000000"/>
          <w:sz w:val="24"/>
          <w:szCs w:val="24"/>
        </w:rPr>
        <w:t>) and oyster drills (</w:t>
      </w:r>
      <w:proofErr w:type="spellStart"/>
      <w:r>
        <w:rPr>
          <w:rFonts w:ascii="Times New Roman" w:eastAsia="Times New Roman" w:hAnsi="Times New Roman" w:cs="Times New Roman"/>
          <w:i/>
          <w:color w:val="000000"/>
          <w:sz w:val="24"/>
          <w:szCs w:val="24"/>
        </w:rPr>
        <w:t>Urosalpinx</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cinerea</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Ocinebrellus</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inornatus</w:t>
      </w:r>
      <w:proofErr w:type="spellEnd"/>
      <w:r>
        <w:rPr>
          <w:rFonts w:ascii="Times New Roman" w:eastAsia="Times New Roman" w:hAnsi="Times New Roman" w:cs="Times New Roman"/>
          <w:color w:val="000000"/>
          <w:sz w:val="24"/>
          <w:szCs w:val="24"/>
        </w:rPr>
        <w:t xml:space="preserve">). Transfer permits are also required under WAC 220-340-150 when moving adult </w:t>
      </w:r>
      <w:r>
        <w:rPr>
          <w:rFonts w:ascii="Times New Roman" w:eastAsia="Times New Roman" w:hAnsi="Times New Roman" w:cs="Times New Roman"/>
          <w:sz w:val="24"/>
          <w:szCs w:val="24"/>
        </w:rPr>
        <w:t>shellfish</w:t>
      </w:r>
      <w:ins w:id="11" w:author="Laura H Spencer" w:date="2019-04-21T16:56:00Z">
        <w:r w:rsidR="00717672">
          <w:rPr>
            <w:rFonts w:ascii="Times New Roman" w:eastAsia="Times New Roman" w:hAnsi="Times New Roman" w:cs="Times New Roman"/>
            <w:color w:val="000000"/>
            <w:sz w:val="24"/>
            <w:szCs w:val="24"/>
          </w:rPr>
          <w:t xml:space="preserve"> and</w:t>
        </w:r>
      </w:ins>
      <w:r>
        <w:rPr>
          <w:rFonts w:ascii="Times New Roman" w:eastAsia="Times New Roman" w:hAnsi="Times New Roman" w:cs="Times New Roman"/>
          <w:color w:val="000000"/>
          <w:sz w:val="24"/>
          <w:szCs w:val="24"/>
        </w:rPr>
        <w:t xml:space="preserve"> seed</w:t>
      </w:r>
      <w:ins w:id="12" w:author="Laura H Spencer" w:date="2019-04-21T16:56:00Z">
        <w:r w:rsidR="00717672">
          <w:rPr>
            <w:rFonts w:ascii="Times New Roman" w:eastAsia="Times New Roman" w:hAnsi="Times New Roman" w:cs="Times New Roman"/>
            <w:color w:val="000000"/>
            <w:sz w:val="24"/>
            <w:szCs w:val="24"/>
          </w:rPr>
          <w:t xml:space="preserve"> </w:t>
        </w:r>
      </w:ins>
      <w:del w:id="13" w:author="Laura H Spencer" w:date="2019-04-21T16:56:00Z">
        <w:r w:rsidDel="00717672">
          <w:rPr>
            <w:rFonts w:ascii="Times New Roman" w:eastAsia="Times New Roman" w:hAnsi="Times New Roman" w:cs="Times New Roman"/>
            <w:color w:val="000000"/>
            <w:sz w:val="24"/>
            <w:szCs w:val="24"/>
          </w:rPr>
          <w:delText>, shell</w:delText>
        </w:r>
      </w:del>
      <w:del w:id="14" w:author="Laura H Spencer" w:date="2019-04-21T16:51:00Z">
        <w:r w:rsidDel="005F0A0F">
          <w:rPr>
            <w:rFonts w:ascii="Times New Roman" w:eastAsia="Times New Roman" w:hAnsi="Times New Roman" w:cs="Times New Roman"/>
            <w:color w:val="000000"/>
            <w:sz w:val="24"/>
            <w:szCs w:val="24"/>
          </w:rPr>
          <w:delText>, and cultch</w:delText>
        </w:r>
      </w:del>
      <w:del w:id="15" w:author="Laura H Spencer" w:date="2019-04-21T16:56:00Z">
        <w:r w:rsidDel="00717672">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color w:val="000000"/>
          <w:sz w:val="24"/>
          <w:szCs w:val="24"/>
        </w:rPr>
        <w:t xml:space="preserve">between and within basins. These regulations do not certify that organisms are free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w:t>
      </w:r>
      <w:commentRangeStart w:id="16"/>
      <w:r>
        <w:rPr>
          <w:rFonts w:ascii="Times New Roman" w:eastAsia="Times New Roman" w:hAnsi="Times New Roman" w:cs="Times New Roman"/>
          <w:color w:val="000000"/>
          <w:sz w:val="24"/>
          <w:szCs w:val="24"/>
        </w:rPr>
        <w:t>WDFW import permits do require all live oyster</w:t>
      </w:r>
      <w:ins w:id="17" w:author="Laura H Spencer" w:date="2019-04-21T15:33:00Z">
        <w:r w:rsidR="00C9328D">
          <w:rPr>
            <w:rFonts w:ascii="Times New Roman" w:eastAsia="Times New Roman" w:hAnsi="Times New Roman" w:cs="Times New Roman"/>
            <w:color w:val="000000"/>
            <w:sz w:val="24"/>
            <w:szCs w:val="24"/>
          </w:rPr>
          <w:t xml:space="preserve"> </w:t>
        </w:r>
      </w:ins>
      <w:ins w:id="18" w:author="Blake, Brady C (DFW)" w:date="2019-04-02T12:43:00Z">
        <w:r w:rsidR="00B64193">
          <w:rPr>
            <w:rFonts w:ascii="Times New Roman" w:eastAsia="Times New Roman" w:hAnsi="Times New Roman" w:cs="Times New Roman"/>
            <w:color w:val="000000"/>
            <w:sz w:val="24"/>
            <w:szCs w:val="24"/>
          </w:rPr>
          <w:t>seed</w:t>
        </w:r>
      </w:ins>
      <w:ins w:id="19" w:author="Laura H Spencer" w:date="2019-04-21T15:35:00Z">
        <w:r w:rsidR="00C9328D">
          <w:rPr>
            <w:rFonts w:ascii="Times New Roman" w:eastAsia="Times New Roman" w:hAnsi="Times New Roman" w:cs="Times New Roman"/>
            <w:color w:val="000000"/>
            <w:sz w:val="24"/>
            <w:szCs w:val="24"/>
          </w:rPr>
          <w:t xml:space="preserve"> and </w:t>
        </w:r>
      </w:ins>
      <w:r>
        <w:rPr>
          <w:rFonts w:ascii="Times New Roman" w:eastAsia="Times New Roman" w:hAnsi="Times New Roman" w:cs="Times New Roman"/>
          <w:color w:val="000000"/>
          <w:sz w:val="24"/>
          <w:szCs w:val="24"/>
        </w:rPr>
        <w:t>stock that will enter Washington State waters to be dipped in a dilute chlorine solution</w:t>
      </w:r>
      <w:commentRangeEnd w:id="16"/>
      <w:r w:rsidR="00B64193">
        <w:rPr>
          <w:rStyle w:val="CommentReference"/>
        </w:rPr>
        <w:commentReference w:id="16"/>
      </w:r>
      <w:r>
        <w:rPr>
          <w:rFonts w:ascii="Times New Roman" w:eastAsia="Times New Roman" w:hAnsi="Times New Roman" w:cs="Times New Roman"/>
          <w:color w:val="000000"/>
          <w:sz w:val="24"/>
          <w:szCs w:val="24"/>
        </w:rPr>
        <w:t xml:space="preserve">, but this treatment </w:t>
      </w:r>
      <w:ins w:id="20" w:author="Laura H Spencer" w:date="2019-04-21T15:36:00Z">
        <w:r w:rsidR="00C9328D">
          <w:rPr>
            <w:rFonts w:ascii="Times New Roman" w:eastAsia="Times New Roman" w:hAnsi="Times New Roman" w:cs="Times New Roman"/>
            <w:color w:val="000000"/>
            <w:sz w:val="24"/>
            <w:szCs w:val="24"/>
          </w:rPr>
          <w:t xml:space="preserve">is a requirement only where there is potential exposure to </w:t>
        </w:r>
      </w:ins>
      <w:ins w:id="21" w:author="Laura H Spencer" w:date="2019-04-21T15:37:00Z">
        <w:r w:rsidR="00C9328D">
          <w:rPr>
            <w:rFonts w:ascii="Times New Roman" w:eastAsia="Times New Roman" w:hAnsi="Times New Roman" w:cs="Times New Roman"/>
            <w:color w:val="000000"/>
            <w:sz w:val="24"/>
            <w:szCs w:val="24"/>
          </w:rPr>
          <w:t xml:space="preserve">the invasive </w:t>
        </w:r>
      </w:ins>
      <w:ins w:id="22" w:author="Laura H Spencer" w:date="2019-04-21T18:27:00Z">
        <w:r w:rsidR="00381546">
          <w:rPr>
            <w:rFonts w:ascii="Times New Roman" w:eastAsia="Times New Roman" w:hAnsi="Times New Roman" w:cs="Times New Roman"/>
            <w:color w:val="000000"/>
            <w:sz w:val="24"/>
            <w:szCs w:val="24"/>
          </w:rPr>
          <w:t xml:space="preserve">Green </w:t>
        </w:r>
      </w:ins>
      <w:ins w:id="23" w:author="Laura H Spencer" w:date="2019-04-21T15:37:00Z">
        <w:r w:rsidR="00C9328D">
          <w:rPr>
            <w:rFonts w:ascii="Times New Roman" w:eastAsia="Times New Roman" w:hAnsi="Times New Roman" w:cs="Times New Roman"/>
            <w:color w:val="000000"/>
            <w:sz w:val="24"/>
            <w:szCs w:val="24"/>
          </w:rPr>
          <w:t>crab</w:t>
        </w:r>
      </w:ins>
      <w:ins w:id="24" w:author="Laura H Spencer" w:date="2019-04-21T15:36:00Z">
        <w:r w:rsidR="00C9328D">
          <w:rPr>
            <w:rFonts w:ascii="Times New Roman" w:eastAsia="Times New Roman" w:hAnsi="Times New Roman" w:cs="Times New Roman"/>
            <w:color w:val="000000"/>
            <w:sz w:val="24"/>
            <w:szCs w:val="24"/>
          </w:rPr>
          <w:t xml:space="preserve"> (i.e. natural or unfiltered/untreated waters), and</w:t>
        </w:r>
      </w:ins>
      <w:ins w:id="25" w:author="Laura H Spencer" w:date="2019-04-21T15:41:00Z">
        <w:r w:rsidR="00C9384A">
          <w:rPr>
            <w:rFonts w:ascii="Times New Roman" w:eastAsia="Times New Roman" w:hAnsi="Times New Roman" w:cs="Times New Roman"/>
            <w:color w:val="000000"/>
            <w:sz w:val="24"/>
            <w:szCs w:val="24"/>
          </w:rPr>
          <w:t xml:space="preserve"> it</w:t>
        </w:r>
      </w:ins>
      <w:ins w:id="26" w:author="Laura H Spencer" w:date="2019-04-21T15:36:00Z">
        <w:r w:rsidR="00C9328D">
          <w:rPr>
            <w:rFonts w:ascii="Times New Roman" w:eastAsia="Times New Roman" w:hAnsi="Times New Roman" w:cs="Times New Roman"/>
            <w:color w:val="000000"/>
            <w:sz w:val="24"/>
            <w:szCs w:val="24"/>
          </w:rPr>
          <w:t xml:space="preserve"> has not been evaluated for use against </w:t>
        </w:r>
        <w:proofErr w:type="spellStart"/>
        <w:r w:rsidR="00C9328D">
          <w:rPr>
            <w:rFonts w:ascii="Times New Roman" w:eastAsia="Times New Roman" w:hAnsi="Times New Roman" w:cs="Times New Roman"/>
            <w:i/>
            <w:color w:val="000000"/>
            <w:sz w:val="24"/>
            <w:szCs w:val="24"/>
          </w:rPr>
          <w:t>Polydora</w:t>
        </w:r>
        <w:proofErr w:type="spellEnd"/>
        <w:r w:rsidR="00C9328D">
          <w:rPr>
            <w:rFonts w:ascii="Times New Roman" w:eastAsia="Times New Roman" w:hAnsi="Times New Roman" w:cs="Times New Roman"/>
            <w:color w:val="000000"/>
            <w:sz w:val="24"/>
            <w:szCs w:val="24"/>
          </w:rPr>
          <w:t xml:space="preserve">. </w:t>
        </w:r>
      </w:ins>
      <w:ins w:id="27" w:author="Laura H Spencer" w:date="2019-04-21T15:40:00Z">
        <w:r w:rsidR="00C9384A">
          <w:rPr>
            <w:rFonts w:ascii="Times New Roman" w:eastAsia="Times New Roman" w:hAnsi="Times New Roman" w:cs="Times New Roman"/>
            <w:color w:val="000000"/>
            <w:sz w:val="24"/>
            <w:szCs w:val="24"/>
          </w:rPr>
          <w:t>In instances where the</w:t>
        </w:r>
      </w:ins>
      <w:ins w:id="28" w:author="Laura H Spencer" w:date="2019-04-21T15:39:00Z">
        <w:r w:rsidR="00C9384A">
          <w:rPr>
            <w:rFonts w:ascii="Times New Roman" w:eastAsia="Times New Roman" w:hAnsi="Times New Roman" w:cs="Times New Roman"/>
            <w:color w:val="000000"/>
            <w:sz w:val="24"/>
            <w:szCs w:val="24"/>
          </w:rPr>
          <w:t xml:space="preserve"> chlorine dip is lethal</w:t>
        </w:r>
      </w:ins>
      <w:ins w:id="29" w:author="Laura H Spencer" w:date="2019-04-21T15:40:00Z">
        <w:r w:rsidR="00C9384A">
          <w:rPr>
            <w:rFonts w:ascii="Times New Roman" w:eastAsia="Times New Roman" w:hAnsi="Times New Roman" w:cs="Times New Roman"/>
            <w:color w:val="000000"/>
            <w:sz w:val="24"/>
            <w:szCs w:val="24"/>
          </w:rPr>
          <w:t xml:space="preserve"> (e.g.</w:t>
        </w:r>
      </w:ins>
      <w:ins w:id="30" w:author="Laura H Spencer" w:date="2019-04-21T15:39:00Z">
        <w:r w:rsidR="00C9384A">
          <w:rPr>
            <w:rFonts w:ascii="Times New Roman" w:eastAsia="Times New Roman" w:hAnsi="Times New Roman" w:cs="Times New Roman"/>
            <w:color w:val="000000"/>
            <w:sz w:val="24"/>
            <w:szCs w:val="24"/>
          </w:rPr>
          <w:t xml:space="preserve"> any form of mussel and geoduck</w:t>
        </w:r>
      </w:ins>
      <w:ins w:id="31" w:author="Laura H Spencer" w:date="2019-04-21T15:40:00Z">
        <w:r w:rsidR="00C9384A">
          <w:rPr>
            <w:rFonts w:ascii="Times New Roman" w:eastAsia="Times New Roman" w:hAnsi="Times New Roman" w:cs="Times New Roman"/>
            <w:color w:val="000000"/>
            <w:sz w:val="24"/>
            <w:szCs w:val="24"/>
          </w:rPr>
          <w:t xml:space="preserve">), imports are only allowed </w:t>
        </w:r>
      </w:ins>
      <w:ins w:id="32" w:author="Laura H Spencer" w:date="2019-04-21T16:57:00Z">
        <w:r w:rsidR="00717672">
          <w:rPr>
            <w:rFonts w:ascii="Times New Roman" w:eastAsia="Times New Roman" w:hAnsi="Times New Roman" w:cs="Times New Roman"/>
            <w:color w:val="000000"/>
            <w:sz w:val="24"/>
            <w:szCs w:val="24"/>
          </w:rPr>
          <w:t>from locations isolated</w:t>
        </w:r>
      </w:ins>
      <w:ins w:id="33" w:author="Laura H Spencer" w:date="2019-04-21T15:40:00Z">
        <w:r w:rsidR="00C9384A">
          <w:rPr>
            <w:rFonts w:ascii="Times New Roman" w:eastAsia="Times New Roman" w:hAnsi="Times New Roman" w:cs="Times New Roman"/>
            <w:color w:val="000000"/>
            <w:sz w:val="24"/>
            <w:szCs w:val="24"/>
          </w:rPr>
          <w:t xml:space="preserve"> from </w:t>
        </w:r>
      </w:ins>
      <w:ins w:id="34" w:author="Laura H Spencer" w:date="2019-04-21T16:57:00Z">
        <w:r w:rsidR="00717672">
          <w:rPr>
            <w:rFonts w:ascii="Times New Roman" w:eastAsia="Times New Roman" w:hAnsi="Times New Roman" w:cs="Times New Roman"/>
            <w:color w:val="000000"/>
            <w:sz w:val="24"/>
            <w:szCs w:val="24"/>
          </w:rPr>
          <w:t xml:space="preserve">European </w:t>
        </w:r>
      </w:ins>
      <w:ins w:id="35" w:author="Laura H Spencer" w:date="2019-04-21T15:40:00Z">
        <w:r w:rsidR="00C9384A">
          <w:rPr>
            <w:rFonts w:ascii="Times New Roman" w:eastAsia="Times New Roman" w:hAnsi="Times New Roman" w:cs="Times New Roman"/>
            <w:color w:val="000000"/>
            <w:sz w:val="24"/>
            <w:szCs w:val="24"/>
          </w:rPr>
          <w:t>green crab in</w:t>
        </w:r>
      </w:ins>
      <w:ins w:id="36" w:author="Laura H Spencer" w:date="2019-04-21T15:41:00Z">
        <w:r w:rsidR="00C9384A">
          <w:rPr>
            <w:rFonts w:ascii="Times New Roman" w:eastAsia="Times New Roman" w:hAnsi="Times New Roman" w:cs="Times New Roman"/>
            <w:color w:val="000000"/>
            <w:sz w:val="24"/>
            <w:szCs w:val="24"/>
          </w:rPr>
          <w:t xml:space="preserve">fested waters, and thus the treatment is not required. </w:t>
        </w:r>
      </w:ins>
      <w:ins w:id="37" w:author="Laura H Spencer" w:date="2019-04-21T16:52:00Z">
        <w:r w:rsidR="005F0A0F">
          <w:rPr>
            <w:rFonts w:ascii="Times New Roman" w:eastAsia="Times New Roman" w:hAnsi="Times New Roman" w:cs="Times New Roman"/>
            <w:color w:val="000000"/>
            <w:sz w:val="24"/>
            <w:szCs w:val="24"/>
          </w:rPr>
          <w:t>Oyster shell (cultch)</w:t>
        </w:r>
      </w:ins>
      <w:ins w:id="38" w:author="Laura H Spencer" w:date="2019-04-21T16:54:00Z">
        <w:r w:rsidR="00717672">
          <w:rPr>
            <w:rFonts w:ascii="Times New Roman" w:eastAsia="Times New Roman" w:hAnsi="Times New Roman" w:cs="Times New Roman"/>
            <w:color w:val="000000"/>
            <w:sz w:val="24"/>
            <w:szCs w:val="24"/>
          </w:rPr>
          <w:t>,</w:t>
        </w:r>
      </w:ins>
      <w:ins w:id="39" w:author="Laura H Spencer" w:date="2019-04-21T16:52:00Z">
        <w:r w:rsidR="005F0A0F">
          <w:rPr>
            <w:rFonts w:ascii="Times New Roman" w:eastAsia="Times New Roman" w:hAnsi="Times New Roman" w:cs="Times New Roman"/>
            <w:color w:val="000000"/>
            <w:sz w:val="24"/>
            <w:szCs w:val="24"/>
          </w:rPr>
          <w:t xml:space="preserve"> which is moved throughout the state for </w:t>
        </w:r>
      </w:ins>
      <w:ins w:id="40" w:author="Laura H Spencer" w:date="2019-04-21T16:53:00Z">
        <w:r w:rsidR="005F0A0F">
          <w:rPr>
            <w:rFonts w:ascii="Times New Roman" w:eastAsia="Times New Roman" w:hAnsi="Times New Roman" w:cs="Times New Roman"/>
            <w:color w:val="000000"/>
            <w:sz w:val="24"/>
            <w:szCs w:val="24"/>
          </w:rPr>
          <w:t>oyster bed enrichment</w:t>
        </w:r>
      </w:ins>
      <w:ins w:id="41" w:author="Laura H Spencer" w:date="2019-04-21T16:55:00Z">
        <w:r w:rsidR="00717672">
          <w:rPr>
            <w:rFonts w:ascii="Times New Roman" w:eastAsia="Times New Roman" w:hAnsi="Times New Roman" w:cs="Times New Roman"/>
            <w:color w:val="000000"/>
            <w:sz w:val="24"/>
            <w:szCs w:val="24"/>
          </w:rPr>
          <w:t xml:space="preserve"> and hatchery seeding for </w:t>
        </w:r>
      </w:ins>
      <w:ins w:id="42" w:author="Laura H Spencer" w:date="2019-04-21T16:54:00Z">
        <w:r w:rsidR="00717672">
          <w:rPr>
            <w:rFonts w:ascii="Times New Roman" w:eastAsia="Times New Roman" w:hAnsi="Times New Roman" w:cs="Times New Roman"/>
            <w:color w:val="000000"/>
            <w:sz w:val="24"/>
            <w:szCs w:val="24"/>
          </w:rPr>
          <w:t xml:space="preserve">farming </w:t>
        </w:r>
      </w:ins>
      <w:ins w:id="43" w:author="Laura H Spencer" w:date="2019-04-21T16:55:00Z">
        <w:r w:rsidR="00717672">
          <w:rPr>
            <w:rFonts w:ascii="Times New Roman" w:eastAsia="Times New Roman" w:hAnsi="Times New Roman" w:cs="Times New Roman"/>
            <w:color w:val="000000"/>
            <w:sz w:val="24"/>
            <w:szCs w:val="24"/>
          </w:rPr>
          <w:t>and restoration</w:t>
        </w:r>
      </w:ins>
      <w:ins w:id="44" w:author="Laura H Spencer" w:date="2019-04-21T16:57:00Z">
        <w:r w:rsidR="00717672">
          <w:rPr>
            <w:rFonts w:ascii="Times New Roman" w:eastAsia="Times New Roman" w:hAnsi="Times New Roman" w:cs="Times New Roman"/>
            <w:color w:val="000000"/>
            <w:sz w:val="24"/>
            <w:szCs w:val="24"/>
          </w:rPr>
          <w:t xml:space="preserve"> purposes</w:t>
        </w:r>
      </w:ins>
      <w:ins w:id="45" w:author="Laura H Spencer" w:date="2019-04-21T16:55:00Z">
        <w:r w:rsidR="00717672">
          <w:rPr>
            <w:rFonts w:ascii="Times New Roman" w:eastAsia="Times New Roman" w:hAnsi="Times New Roman" w:cs="Times New Roman"/>
            <w:color w:val="000000"/>
            <w:sz w:val="24"/>
            <w:szCs w:val="24"/>
          </w:rPr>
          <w:t>,</w:t>
        </w:r>
      </w:ins>
      <w:ins w:id="46" w:author="Laura H Spencer" w:date="2019-04-21T16:53:00Z">
        <w:r w:rsidR="005F0A0F">
          <w:rPr>
            <w:rFonts w:ascii="Times New Roman" w:eastAsia="Times New Roman" w:hAnsi="Times New Roman" w:cs="Times New Roman"/>
            <w:color w:val="000000"/>
            <w:sz w:val="24"/>
            <w:szCs w:val="24"/>
          </w:rPr>
          <w:t xml:space="preserve"> is required to be "</w:t>
        </w:r>
        <w:r w:rsidR="005F0A0F">
          <w:rPr>
            <w:rFonts w:ascii="Times New Roman" w:eastAsia="Times New Roman" w:hAnsi="Times New Roman" w:cs="Times New Roman"/>
            <w:sz w:val="24"/>
            <w:szCs w:val="24"/>
          </w:rPr>
          <w:t xml:space="preserve">aged” out of the water </w:t>
        </w:r>
      </w:ins>
      <w:ins w:id="47" w:author="Laura H Spencer" w:date="2019-04-21T16:52:00Z">
        <w:r w:rsidR="005F0A0F">
          <w:rPr>
            <w:rFonts w:ascii="Times New Roman" w:eastAsia="Times New Roman" w:hAnsi="Times New Roman" w:cs="Times New Roman"/>
            <w:sz w:val="24"/>
            <w:szCs w:val="24"/>
          </w:rPr>
          <w:t>for a minimum of 90 days</w:t>
        </w:r>
      </w:ins>
      <w:ins w:id="48" w:author="Laura H Spencer" w:date="2019-04-21T16:53:00Z">
        <w:r w:rsidR="005F0A0F">
          <w:rPr>
            <w:rFonts w:ascii="Times New Roman" w:eastAsia="Times New Roman" w:hAnsi="Times New Roman" w:cs="Times New Roman"/>
            <w:sz w:val="24"/>
            <w:szCs w:val="24"/>
          </w:rPr>
          <w:t xml:space="preserve">, </w:t>
        </w:r>
      </w:ins>
      <w:ins w:id="49" w:author="Laura H Spencer" w:date="2019-04-21T16:52:00Z">
        <w:r w:rsidR="005F0A0F">
          <w:rPr>
            <w:rFonts w:ascii="Times New Roman" w:eastAsia="Times New Roman" w:hAnsi="Times New Roman" w:cs="Times New Roman"/>
            <w:sz w:val="24"/>
            <w:szCs w:val="24"/>
          </w:rPr>
          <w:t>so</w:t>
        </w:r>
      </w:ins>
      <w:ins w:id="50" w:author="Laura H Spencer" w:date="2019-04-21T16:53:00Z">
        <w:r w:rsidR="005F0A0F">
          <w:rPr>
            <w:rFonts w:ascii="Times New Roman" w:eastAsia="Times New Roman" w:hAnsi="Times New Roman" w:cs="Times New Roman"/>
            <w:sz w:val="24"/>
            <w:szCs w:val="24"/>
          </w:rPr>
          <w:t xml:space="preserve"> it is</w:t>
        </w:r>
      </w:ins>
      <w:ins w:id="51" w:author="Laura H Spencer" w:date="2019-04-21T16:52:00Z">
        <w:r w:rsidR="005F0A0F">
          <w:rPr>
            <w:rFonts w:ascii="Times New Roman" w:eastAsia="Times New Roman" w:hAnsi="Times New Roman" w:cs="Times New Roman"/>
            <w:sz w:val="24"/>
            <w:szCs w:val="24"/>
          </w:rPr>
          <w:t xml:space="preserve"> unlikely to harbor viable </w:t>
        </w:r>
        <w:proofErr w:type="spellStart"/>
        <w:r w:rsidR="005F0A0F">
          <w:rPr>
            <w:rFonts w:ascii="Times New Roman" w:eastAsia="Times New Roman" w:hAnsi="Times New Roman" w:cs="Times New Roman"/>
            <w:i/>
            <w:sz w:val="24"/>
            <w:szCs w:val="24"/>
          </w:rPr>
          <w:t>Polydora</w:t>
        </w:r>
        <w:proofErr w:type="spellEnd"/>
        <w:r w:rsidR="005F0A0F">
          <w:rPr>
            <w:rFonts w:ascii="Times New Roman" w:eastAsia="Times New Roman" w:hAnsi="Times New Roman" w:cs="Times New Roman"/>
            <w:sz w:val="24"/>
            <w:szCs w:val="24"/>
          </w:rPr>
          <w:t xml:space="preserve"> worms or eggs (WDFW, personal communication). </w:t>
        </w:r>
      </w:ins>
    </w:p>
    <w:p w14:paraId="1217DBE9"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WAC 220-370-200 and WAC 220-370-180 aquaculture groups must immediately report any disease outbreak to the WDFW. Consequently, hatchery staff and farmers monitor for large mortality events that indicate disease. Widespread mortalities due to infectious pathogens are common to shellfish aquaculture, however, aided by diligent stakeholders, Washington has </w:t>
      </w:r>
      <w:ins w:id="52" w:author="Laura H Spencer" w:date="2019-04-21T16:58:00Z">
        <w:r w:rsidR="00717672">
          <w:rPr>
            <w:rFonts w:ascii="Times New Roman" w:eastAsia="Times New Roman" w:hAnsi="Times New Roman" w:cs="Times New Roman"/>
            <w:color w:val="000000"/>
            <w:sz w:val="24"/>
            <w:szCs w:val="24"/>
          </w:rPr>
          <w:t xml:space="preserve">so far </w:t>
        </w:r>
      </w:ins>
      <w:r>
        <w:rPr>
          <w:rFonts w:ascii="Times New Roman" w:eastAsia="Times New Roman" w:hAnsi="Times New Roman" w:cs="Times New Roman"/>
          <w:color w:val="000000"/>
          <w:sz w:val="24"/>
          <w:szCs w:val="24"/>
        </w:rPr>
        <w:t xml:space="preserve">avoided several of the most notorious diseases infecting other regions, such as </w:t>
      </w:r>
      <w:ins w:id="53" w:author="Laura H Spencer" w:date="2019-04-21T15:58:00Z">
        <w:r w:rsidR="00DB46AD">
          <w:rPr>
            <w:rFonts w:ascii="Times New Roman" w:eastAsia="Times New Roman" w:hAnsi="Times New Roman" w:cs="Times New Roman"/>
            <w:color w:val="000000"/>
            <w:sz w:val="24"/>
            <w:szCs w:val="24"/>
          </w:rPr>
          <w:t xml:space="preserve">the </w:t>
        </w:r>
      </w:ins>
      <w:r>
        <w:rPr>
          <w:rFonts w:ascii="Times New Roman" w:eastAsia="Times New Roman" w:hAnsi="Times New Roman" w:cs="Times New Roman"/>
          <w:color w:val="000000"/>
          <w:sz w:val="24"/>
          <w:szCs w:val="24"/>
        </w:rPr>
        <w:t>oyster herpes virus</w:t>
      </w:r>
      <w:ins w:id="54" w:author="Laura H Spencer" w:date="2019-04-21T15:58:00Z">
        <w:r w:rsidR="00DB46AD">
          <w:rPr>
            <w:rFonts w:ascii="Times New Roman" w:eastAsia="Times New Roman" w:hAnsi="Times New Roman" w:cs="Times New Roman"/>
            <w:color w:val="000000"/>
            <w:sz w:val="24"/>
            <w:szCs w:val="24"/>
          </w:rPr>
          <w:t xml:space="preserve"> varia</w:t>
        </w:r>
      </w:ins>
      <w:ins w:id="55" w:author="Laura H Spencer" w:date="2019-04-21T15:59:00Z">
        <w:r w:rsidR="00DB46AD">
          <w:rPr>
            <w:rFonts w:ascii="Times New Roman" w:eastAsia="Times New Roman" w:hAnsi="Times New Roman" w:cs="Times New Roman"/>
            <w:color w:val="000000"/>
            <w:sz w:val="24"/>
            <w:szCs w:val="24"/>
          </w:rPr>
          <w:t>nts</w:t>
        </w:r>
      </w:ins>
      <w:ins w:id="56" w:author="Laura H Spencer" w:date="2019-04-21T15:58:00Z">
        <w:r w:rsidR="00DB46AD">
          <w:rPr>
            <w:rFonts w:ascii="Times New Roman" w:eastAsia="Times New Roman" w:hAnsi="Times New Roman" w:cs="Times New Roman"/>
            <w:color w:val="000000"/>
            <w:sz w:val="24"/>
            <w:szCs w:val="24"/>
          </w:rPr>
          <w:t xml:space="preserve"> (e.g.</w:t>
        </w:r>
      </w:ins>
      <w:ins w:id="57" w:author="Laura H Spencer" w:date="2019-04-21T15:59:00Z">
        <w:r w:rsidR="00DB46AD">
          <w:rPr>
            <w:rFonts w:ascii="Times New Roman" w:eastAsia="Times New Roman" w:hAnsi="Times New Roman" w:cs="Times New Roman"/>
            <w:color w:val="000000"/>
            <w:sz w:val="24"/>
            <w:szCs w:val="24"/>
          </w:rPr>
          <w:t xml:space="preserve"> OsHV-1 found in </w:t>
        </w:r>
        <w:proofErr w:type="spellStart"/>
        <w:r w:rsidR="00DB46AD">
          <w:rPr>
            <w:rFonts w:ascii="Times New Roman" w:eastAsia="Times New Roman" w:hAnsi="Times New Roman" w:cs="Times New Roman"/>
            <w:color w:val="000000"/>
            <w:sz w:val="24"/>
            <w:szCs w:val="24"/>
          </w:rPr>
          <w:t>Tomales</w:t>
        </w:r>
        <w:proofErr w:type="spellEnd"/>
        <w:r w:rsidR="00DB46AD">
          <w:rPr>
            <w:rFonts w:ascii="Times New Roman" w:eastAsia="Times New Roman" w:hAnsi="Times New Roman" w:cs="Times New Roman"/>
            <w:color w:val="000000"/>
            <w:sz w:val="24"/>
            <w:szCs w:val="24"/>
          </w:rPr>
          <w:t xml:space="preserve"> Bay, CA), the</w:t>
        </w:r>
      </w:ins>
      <w:ins w:id="58" w:author="Laura H Spencer" w:date="2019-04-21T16:00:00Z">
        <w:r w:rsidR="00DB46AD">
          <w:rPr>
            <w:rFonts w:ascii="Times New Roman" w:eastAsia="Times New Roman" w:hAnsi="Times New Roman" w:cs="Times New Roman"/>
            <w:color w:val="000000"/>
            <w:sz w:val="24"/>
            <w:szCs w:val="24"/>
          </w:rPr>
          <w:t xml:space="preserve"> </w:t>
        </w:r>
      </w:ins>
      <w:ins w:id="59" w:author="Laura H Spencer" w:date="2019-04-21T15:59:00Z">
        <w:r w:rsidR="00DB46AD">
          <w:rPr>
            <w:rFonts w:ascii="Times New Roman" w:eastAsia="Times New Roman" w:hAnsi="Times New Roman" w:cs="Times New Roman"/>
            <w:color w:val="000000"/>
            <w:sz w:val="24"/>
            <w:szCs w:val="24"/>
          </w:rPr>
          <w:t>highly lethal</w:t>
        </w:r>
      </w:ins>
      <w:r>
        <w:rPr>
          <w:rFonts w:ascii="Times New Roman" w:eastAsia="Times New Roman" w:hAnsi="Times New Roman" w:cs="Times New Roman"/>
          <w:color w:val="000000"/>
          <w:sz w:val="24"/>
          <w:szCs w:val="24"/>
        </w:rPr>
        <w:t xml:space="preserve"> </w:t>
      </w:r>
      <w:ins w:id="60" w:author="Laura H Spencer" w:date="2019-04-21T16:00:00Z">
        <w:r w:rsidR="00DB46AD">
          <w:rPr>
            <w:rFonts w:ascii="Times New Roman" w:eastAsia="Times New Roman" w:hAnsi="Times New Roman" w:cs="Times New Roman"/>
            <w:color w:val="000000"/>
            <w:sz w:val="24"/>
            <w:szCs w:val="24"/>
          </w:rPr>
          <w:t xml:space="preserve">OsHV-1 </w:t>
        </w:r>
      </w:ins>
      <w:ins w:id="61" w:author="Laura H Spencer" w:date="2019-04-21T15:56:00Z">
        <w:r w:rsidR="00DB46AD">
          <w:rPr>
            <w:rFonts w:ascii="Times New Roman" w:eastAsia="Times New Roman" w:hAnsi="Times New Roman" w:cs="Times New Roman"/>
            <w:color w:val="000000"/>
            <w:sz w:val="24"/>
            <w:szCs w:val="24"/>
          </w:rPr>
          <w:t>micro</w:t>
        </w:r>
      </w:ins>
      <w:r>
        <w:rPr>
          <w:rFonts w:ascii="Times New Roman" w:eastAsia="Times New Roman" w:hAnsi="Times New Roman" w:cs="Times New Roman"/>
          <w:color w:val="000000"/>
          <w:sz w:val="24"/>
          <w:szCs w:val="24"/>
        </w:rPr>
        <w:t>variant</w:t>
      </w:r>
      <w:ins w:id="62" w:author="Laura H Spencer" w:date="2019-04-21T15:56:00Z">
        <w:r w:rsidR="00DB46AD">
          <w:rPr>
            <w:rFonts w:ascii="Times New Roman" w:eastAsia="Times New Roman" w:hAnsi="Times New Roman" w:cs="Times New Roman"/>
            <w:color w:val="000000"/>
            <w:sz w:val="24"/>
            <w:szCs w:val="24"/>
          </w:rPr>
          <w:t xml:space="preserve"> </w:t>
        </w:r>
      </w:ins>
      <w:ins w:id="63" w:author="Laura H Spencer" w:date="2019-04-21T15:59:00Z">
        <w:r w:rsidR="00DB46AD">
          <w:rPr>
            <w:rFonts w:ascii="Times New Roman" w:eastAsia="Times New Roman" w:hAnsi="Times New Roman" w:cs="Times New Roman"/>
            <w:color w:val="000000"/>
            <w:sz w:val="24"/>
            <w:szCs w:val="24"/>
          </w:rPr>
          <w:t>(</w:t>
        </w:r>
      </w:ins>
      <w:ins w:id="64" w:author="Laura H Spencer" w:date="2019-04-21T16:00:00Z">
        <w:r w:rsidR="00DB46AD">
          <w:rPr>
            <w:rFonts w:ascii="Times New Roman" w:eastAsia="Times New Roman" w:hAnsi="Times New Roman" w:cs="Times New Roman"/>
            <w:color w:val="000000"/>
            <w:sz w:val="24"/>
            <w:szCs w:val="24"/>
          </w:rPr>
          <w:t xml:space="preserve">OsHV-1 µVar, </w:t>
        </w:r>
      </w:ins>
      <w:ins w:id="65" w:author="Laura H Spencer" w:date="2019-04-21T15:56:00Z">
        <w:r w:rsidR="00DB46AD">
          <w:rPr>
            <w:rFonts w:ascii="Times New Roman" w:eastAsia="Times New Roman" w:hAnsi="Times New Roman" w:cs="Times New Roman"/>
            <w:color w:val="000000"/>
            <w:sz w:val="24"/>
            <w:szCs w:val="24"/>
          </w:rPr>
          <w:t>recentl</w:t>
        </w:r>
      </w:ins>
      <w:ins w:id="66" w:author="Laura H Spencer" w:date="2019-04-21T15:57:00Z">
        <w:r w:rsidR="00DB46AD">
          <w:rPr>
            <w:rFonts w:ascii="Times New Roman" w:eastAsia="Times New Roman" w:hAnsi="Times New Roman" w:cs="Times New Roman"/>
            <w:color w:val="000000"/>
            <w:sz w:val="24"/>
            <w:szCs w:val="24"/>
          </w:rPr>
          <w:t>y</w:t>
        </w:r>
      </w:ins>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found </w:t>
      </w:r>
      <w:commentRangeStart w:id="67"/>
      <w:commentRangeStart w:id="68"/>
      <w:r>
        <w:rPr>
          <w:rFonts w:ascii="Times New Roman" w:eastAsia="Times New Roman" w:hAnsi="Times New Roman" w:cs="Times New Roman"/>
          <w:sz w:val="24"/>
          <w:szCs w:val="24"/>
        </w:rPr>
        <w:t>in</w:t>
      </w:r>
      <w:ins w:id="69" w:author="Laura H Spencer" w:date="2019-04-21T15:56:00Z">
        <w:r w:rsidR="00DB46AD">
          <w:rPr>
            <w:rFonts w:ascii="Times New Roman" w:eastAsia="Times New Roman" w:hAnsi="Times New Roman" w:cs="Times New Roman"/>
            <w:sz w:val="24"/>
            <w:szCs w:val="24"/>
          </w:rPr>
          <w:t xml:space="preserve"> San Diego, CA</w:t>
        </w:r>
      </w:ins>
      <w:ins w:id="70" w:author="Laura H Spencer" w:date="2019-04-21T15:57:00Z">
        <w:r w:rsidR="00DB46AD">
          <w:rPr>
            <w:rFonts w:ascii="Times New Roman" w:eastAsia="Times New Roman" w:hAnsi="Times New Roman" w:cs="Times New Roman"/>
            <w:sz w:val="24"/>
            <w:szCs w:val="24"/>
          </w:rPr>
          <w:t>, likely transferred from</w:t>
        </w:r>
      </w:ins>
      <w:r>
        <w:rPr>
          <w:rFonts w:ascii="Times New Roman" w:eastAsia="Times New Roman" w:hAnsi="Times New Roman" w:cs="Times New Roman"/>
          <w:sz w:val="24"/>
          <w:szCs w:val="24"/>
        </w:rPr>
        <w:t xml:space="preserve"> Europe </w:t>
      </w:r>
      <w:ins w:id="71" w:author="Laura H Spencer" w:date="2019-04-21T16:00:00Z">
        <w:r w:rsidR="00DB46AD">
          <w:rPr>
            <w:rFonts w:ascii="Times New Roman" w:eastAsia="Times New Roman" w:hAnsi="Times New Roman" w:cs="Times New Roman"/>
            <w:sz w:val="24"/>
            <w:szCs w:val="24"/>
          </w:rPr>
          <w:t xml:space="preserve">or </w:t>
        </w:r>
      </w:ins>
      <w:r>
        <w:rPr>
          <w:rFonts w:ascii="Times New Roman" w:eastAsia="Times New Roman" w:hAnsi="Times New Roman" w:cs="Times New Roman"/>
          <w:sz w:val="24"/>
          <w:szCs w:val="24"/>
        </w:rPr>
        <w:t>Oceania</w:t>
      </w:r>
      <w:ins w:id="72" w:author="Laura H Spencer" w:date="2019-04-21T15:59:00Z">
        <w:r w:rsidR="00DB46AD">
          <w:rPr>
            <w:rFonts w:ascii="Times New Roman" w:eastAsia="Times New Roman" w:hAnsi="Times New Roman" w:cs="Times New Roman"/>
            <w:color w:val="000000"/>
            <w:sz w:val="24"/>
            <w:szCs w:val="24"/>
          </w:rPr>
          <w:t>)</w:t>
        </w:r>
      </w:ins>
      <w:commentRangeEnd w:id="67"/>
      <w:r w:rsidR="00906D71">
        <w:rPr>
          <w:rStyle w:val="CommentReference"/>
        </w:rPr>
        <w:commentReference w:id="67"/>
      </w:r>
      <w:commentRangeEnd w:id="68"/>
      <w:r w:rsidR="0047418D">
        <w:rPr>
          <w:rStyle w:val="CommentReference"/>
        </w:rPr>
        <w:commentReference w:id="68"/>
      </w:r>
      <w:r>
        <w:rPr>
          <w:rFonts w:ascii="Times New Roman" w:eastAsia="Times New Roman" w:hAnsi="Times New Roman" w:cs="Times New Roman"/>
          <w:color w:val="000000"/>
          <w:sz w:val="24"/>
          <w:szCs w:val="24"/>
        </w:rPr>
        <w:t>,</w:t>
      </w:r>
      <w:ins w:id="73" w:author="Laura H Spencer" w:date="2019-04-21T15:57:00Z">
        <w:r w:rsidR="00DB46AD">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 xml:space="preserve">the abalone withering syndrome (present in California), </w:t>
      </w:r>
      <w:r w:rsidR="00906D7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ermo (</w:t>
      </w:r>
      <w:proofErr w:type="spellStart"/>
      <w:r>
        <w:rPr>
          <w:rFonts w:ascii="Times New Roman" w:eastAsia="Times New Roman" w:hAnsi="Times New Roman" w:cs="Times New Roman"/>
          <w:i/>
          <w:color w:val="000000"/>
          <w:sz w:val="24"/>
          <w:szCs w:val="24"/>
        </w:rPr>
        <w:t>Perkinsus</w:t>
      </w:r>
      <w:proofErr w:type="spellEnd"/>
      <w:r>
        <w:rPr>
          <w:rFonts w:ascii="Times New Roman" w:eastAsia="Times New Roman" w:hAnsi="Times New Roman" w:cs="Times New Roman"/>
          <w:i/>
          <w:color w:val="000000"/>
          <w:sz w:val="24"/>
          <w:szCs w:val="24"/>
        </w:rPr>
        <w:t xml:space="preserve"> marinus, </w:t>
      </w:r>
      <w:r>
        <w:rPr>
          <w:rFonts w:ascii="Times New Roman" w:eastAsia="Times New Roman" w:hAnsi="Times New Roman" w:cs="Times New Roman"/>
          <w:color w:val="000000"/>
          <w:sz w:val="24"/>
          <w:szCs w:val="24"/>
        </w:rPr>
        <w:t xml:space="preserve">Gulf </w:t>
      </w:r>
      <w:r>
        <w:rPr>
          <w:rFonts w:ascii="Times New Roman" w:eastAsia="Times New Roman" w:hAnsi="Times New Roman" w:cs="Times New Roman"/>
          <w:sz w:val="24"/>
          <w:szCs w:val="24"/>
        </w:rPr>
        <w:t>and</w:t>
      </w:r>
      <w:r>
        <w:rPr>
          <w:rFonts w:ascii="Times New Roman" w:eastAsia="Times New Roman" w:hAnsi="Times New Roman" w:cs="Times New Roman"/>
          <w:color w:val="000000"/>
          <w:sz w:val="24"/>
          <w:szCs w:val="24"/>
        </w:rPr>
        <w:t xml:space="preserve"> Atlantic Coasts of USA), Pacific oyster </w:t>
      </w:r>
      <w:proofErr w:type="spellStart"/>
      <w:r>
        <w:rPr>
          <w:rFonts w:ascii="Times New Roman" w:eastAsia="Times New Roman" w:hAnsi="Times New Roman" w:cs="Times New Roman"/>
          <w:color w:val="000000"/>
          <w:sz w:val="24"/>
          <w:szCs w:val="24"/>
        </w:rPr>
        <w:t>nocardiosis</w:t>
      </w:r>
      <w:proofErr w:type="spellEnd"/>
      <w:r>
        <w:rPr>
          <w:rFonts w:ascii="Times New Roman" w:eastAsia="Times New Roman" w:hAnsi="Times New Roman" w:cs="Times New Roman"/>
          <w:color w:val="000000"/>
          <w:sz w:val="24"/>
          <w:szCs w:val="24"/>
        </w:rPr>
        <w:t xml:space="preserve"> (Atlantic and Gulf Coast), MSX disease (</w:t>
      </w:r>
      <w:proofErr w:type="spellStart"/>
      <w:r>
        <w:rPr>
          <w:rFonts w:ascii="Times New Roman" w:eastAsia="Times New Roman" w:hAnsi="Times New Roman" w:cs="Times New Roman"/>
          <w:i/>
          <w:color w:val="000000"/>
          <w:sz w:val="24"/>
          <w:szCs w:val="24"/>
        </w:rPr>
        <w:t>Haplosporidium</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nelsoni</w:t>
      </w:r>
      <w:proofErr w:type="spellEnd"/>
      <w:r>
        <w:rPr>
          <w:rFonts w:ascii="Times New Roman" w:eastAsia="Times New Roman" w:hAnsi="Times New Roman" w:cs="Times New Roman"/>
          <w:color w:val="000000"/>
          <w:sz w:val="24"/>
          <w:szCs w:val="24"/>
        </w:rPr>
        <w:t xml:space="preserve">, detected in British Columbia), and </w:t>
      </w:r>
      <w:proofErr w:type="spellStart"/>
      <w:r w:rsidR="00906D71">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onamiasis</w:t>
      </w:r>
      <w:proofErr w:type="spellEnd"/>
      <w:r>
        <w:rPr>
          <w:rFonts w:ascii="Times New Roman" w:eastAsia="Times New Roman" w:hAnsi="Times New Roman" w:cs="Times New Roman"/>
          <w:color w:val="000000"/>
          <w:sz w:val="24"/>
          <w:szCs w:val="24"/>
        </w:rPr>
        <w:t xml:space="preserve"> (it was once identified in WA in oyster stock sourced from California) </w:t>
      </w:r>
      <w:hyperlink r:id="rId82">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ston</w:t>
        </w:r>
        <w:proofErr w:type="spellEnd"/>
        <w:r>
          <w:rPr>
            <w:rFonts w:ascii="Times New Roman" w:eastAsia="Times New Roman" w:hAnsi="Times New Roman" w:cs="Times New Roman"/>
            <w:color w:val="000000"/>
            <w:sz w:val="24"/>
            <w:szCs w:val="24"/>
          </w:rPr>
          <w:t xml:space="preserve"> et al.1986</w:t>
        </w:r>
      </w:hyperlink>
      <w:r>
        <w:t xml:space="preserve">; </w:t>
      </w:r>
      <w:hyperlink r:id="rId83">
        <w:proofErr w:type="spellStart"/>
        <w:r>
          <w:rPr>
            <w:rFonts w:ascii="Times New Roman" w:eastAsia="Times New Roman" w:hAnsi="Times New Roman" w:cs="Times New Roman"/>
            <w:color w:val="000000"/>
            <w:sz w:val="24"/>
            <w:szCs w:val="24"/>
          </w:rPr>
          <w:t>Alfjorden</w:t>
        </w:r>
        <w:proofErr w:type="spellEnd"/>
        <w:r>
          <w:rPr>
            <w:rFonts w:ascii="Times New Roman" w:eastAsia="Times New Roman" w:hAnsi="Times New Roman" w:cs="Times New Roman"/>
            <w:color w:val="000000"/>
            <w:sz w:val="24"/>
            <w:szCs w:val="24"/>
          </w:rPr>
          <w:t>, et al. 2017; Meyer 1991)</w:t>
        </w:r>
      </w:hyperlink>
      <w:r>
        <w:rPr>
          <w:rFonts w:ascii="Times New Roman" w:eastAsia="Times New Roman" w:hAnsi="Times New Roman" w:cs="Times New Roman"/>
          <w:color w:val="000000"/>
          <w:sz w:val="24"/>
          <w:szCs w:val="24"/>
        </w:rPr>
        <w:t xml:space="preserve">. No regulations require stakeholders to monitor for or report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Mortality directly associated with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 is rare, but the worm’s impact on aquaculture in other regions due to product devaluation and increased susceptibility to secondary stressors (including diseases) highlights the need to take a closer look at this threat. </w:t>
      </w:r>
    </w:p>
    <w:p w14:paraId="385C4686"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0A4418"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3A4EB1">
        <w:rPr>
          <w:rFonts w:ascii="Times New Roman" w:eastAsia="Times New Roman" w:hAnsi="Times New Roman" w:cs="Times New Roman"/>
          <w:b/>
          <w:smallCaps/>
          <w:color w:val="000000"/>
          <w:sz w:val="24"/>
          <w:szCs w:val="24"/>
        </w:rPr>
        <w:lastRenderedPageBreak/>
        <w:t xml:space="preserve">Recommended research &amp; regulatory actions </w:t>
      </w:r>
      <w:proofErr w:type="gramStart"/>
      <w:r w:rsidRPr="003A4E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To</w:t>
      </w:r>
      <w:proofErr w:type="gramEnd"/>
      <w:r>
        <w:rPr>
          <w:rFonts w:ascii="Times New Roman" w:eastAsia="Times New Roman" w:hAnsi="Times New Roman" w:cs="Times New Roman"/>
          <w:color w:val="000000"/>
          <w:sz w:val="24"/>
          <w:szCs w:val="24"/>
        </w:rPr>
        <w:t xml:space="preserve"> minimize the impact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on Washington State shellfish aquaculture, current distribution needs to be mapped, stakeholders should be informed of the risks of infection and treatment options, </w:t>
      </w:r>
      <w:commentRangeStart w:id="74"/>
      <w:commentRangeStart w:id="75"/>
      <w:r>
        <w:rPr>
          <w:rFonts w:ascii="Times New Roman" w:eastAsia="Times New Roman" w:hAnsi="Times New Roman" w:cs="Times New Roman"/>
          <w:color w:val="000000"/>
          <w:sz w:val="24"/>
          <w:szCs w:val="24"/>
        </w:rPr>
        <w:t xml:space="preserve">and </w:t>
      </w:r>
      <w:ins w:id="76" w:author="Blake, Brady C (DFW)" w:date="2019-04-02T12:57:00Z">
        <w:r w:rsidR="004E1889">
          <w:rPr>
            <w:rFonts w:ascii="Times New Roman" w:eastAsia="Times New Roman" w:hAnsi="Times New Roman" w:cs="Times New Roman"/>
            <w:color w:val="000000"/>
            <w:sz w:val="24"/>
            <w:szCs w:val="24"/>
          </w:rPr>
          <w:t xml:space="preserve">if warranted, </w:t>
        </w:r>
      </w:ins>
      <w:r>
        <w:rPr>
          <w:rFonts w:ascii="Times New Roman" w:eastAsia="Times New Roman" w:hAnsi="Times New Roman" w:cs="Times New Roman"/>
          <w:color w:val="000000"/>
          <w:sz w:val="24"/>
          <w:szCs w:val="24"/>
        </w:rPr>
        <w:t>regulations updated to avoid translocation</w:t>
      </w:r>
      <w:commentRangeEnd w:id="74"/>
      <w:r w:rsidR="004E1889">
        <w:rPr>
          <w:rStyle w:val="CommentReference"/>
        </w:rPr>
        <w:commentReference w:id="74"/>
      </w:r>
      <w:commentRangeEnd w:id="75"/>
      <w:r w:rsidR="00DB46AD">
        <w:rPr>
          <w:rStyle w:val="CommentReference"/>
        </w:rPr>
        <w:commentReference w:id="75"/>
      </w:r>
      <w:r>
        <w:rPr>
          <w:rFonts w:ascii="Times New Roman" w:eastAsia="Times New Roman" w:hAnsi="Times New Roman" w:cs="Times New Roman"/>
          <w:color w:val="000000"/>
          <w:sz w:val="24"/>
          <w:szCs w:val="24"/>
        </w:rPr>
        <w:t xml:space="preserve">, via the following recommendations: </w:t>
      </w:r>
    </w:p>
    <w:p w14:paraId="6FE31625"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presence and baseline infestation rates need to be fully established to best control further human-aided spread into uninfected areas. A quantitative survey of live shellfish should be conducted in Puget Sound, Willapa Bay and Grays Harbor, three estuaries where shellfish aquaculture and stock transport </w:t>
      </w:r>
      <w:proofErr w:type="gramStart"/>
      <w:r>
        <w:rPr>
          <w:rFonts w:ascii="Times New Roman" w:eastAsia="Times New Roman" w:hAnsi="Times New Roman" w:cs="Times New Roman"/>
          <w:color w:val="000000"/>
          <w:sz w:val="24"/>
          <w:szCs w:val="24"/>
        </w:rPr>
        <w:t>occurs</w:t>
      </w:r>
      <w:proofErr w:type="gramEnd"/>
      <w:r>
        <w:rPr>
          <w:rFonts w:ascii="Times New Roman" w:eastAsia="Times New Roman" w:hAnsi="Times New Roman" w:cs="Times New Roman"/>
          <w:color w:val="000000"/>
          <w:sz w:val="24"/>
          <w:szCs w:val="24"/>
        </w:rPr>
        <w:t xml:space="preserve">. To understand why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infestation rates are higher in certain areas, sampling site details should be collected alongside the distribution survey including sediment type, culture gear type and tidal elevation, and environmental data such as temperature, salinity, and aragonite saturation or </w:t>
      </w:r>
      <w:proofErr w:type="spellStart"/>
      <w:r>
        <w:rPr>
          <w:rFonts w:ascii="Times New Roman" w:eastAsia="Times New Roman" w:hAnsi="Times New Roman" w:cs="Times New Roman"/>
          <w:color w:val="000000"/>
          <w:sz w:val="24"/>
          <w:szCs w:val="24"/>
        </w:rPr>
        <w:t>pH.</w:t>
      </w:r>
      <w:proofErr w:type="spellEnd"/>
      <w:r>
        <w:rPr>
          <w:rFonts w:ascii="Times New Roman" w:eastAsia="Times New Roman" w:hAnsi="Times New Roman" w:cs="Times New Roman"/>
          <w:color w:val="000000"/>
          <w:sz w:val="24"/>
          <w:szCs w:val="24"/>
        </w:rPr>
        <w:t xml:space="preserve"> Environmental data will help to characterize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potential impact on shellfish aquaculture under projected climate conditions. Species distributions will also inform </w:t>
      </w:r>
      <w:r w:rsidR="00AC2665">
        <w:rPr>
          <w:rFonts w:ascii="Times New Roman" w:eastAsia="Times New Roman" w:hAnsi="Times New Roman" w:cs="Times New Roman"/>
          <w:color w:val="000000"/>
          <w:sz w:val="24"/>
          <w:szCs w:val="24"/>
        </w:rPr>
        <w:t xml:space="preserve">potential </w:t>
      </w:r>
      <w:r>
        <w:rPr>
          <w:rFonts w:ascii="Times New Roman" w:eastAsia="Times New Roman" w:hAnsi="Times New Roman" w:cs="Times New Roman"/>
          <w:color w:val="000000"/>
          <w:sz w:val="24"/>
          <w:szCs w:val="24"/>
        </w:rPr>
        <w:t xml:space="preserve">regulatory and control actions. It is possible that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have been present in Washington State at low levels for many years, perhaps controlled by environmental conditions, local ecology, or culture techniques. </w:t>
      </w:r>
    </w:p>
    <w:p w14:paraId="75D589F1" w14:textId="33F41081" w:rsidR="00772DF3" w:rsidRPr="00635CDF" w:rsidRDefault="0005234A" w:rsidP="00150C1F">
      <w:pPr>
        <w:pBdr>
          <w:top w:val="nil"/>
          <w:left w:val="nil"/>
          <w:bottom w:val="nil"/>
          <w:right w:val="nil"/>
          <w:between w:val="nil"/>
        </w:pBdr>
        <w:spacing w:line="24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Washington State shellfish growers and direct-to-consumer purveyors (e.g., oyster shuckers) should be equipped to recognize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-infected product, and to understand the impact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could have on their businesses. Shellfish growers and aquaculture facilities with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may need to start implementing treatment measures to control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in their products. While prior work in other regions provides some hints as to which treatments might work for eliminating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growers require information on the relative efficacy </w:t>
      </w:r>
      <w:ins w:id="77" w:author="Laura H Spencer" w:date="2019-04-21T16:49:00Z">
        <w:r w:rsidR="005F0A0F">
          <w:rPr>
            <w:rFonts w:ascii="Times New Roman" w:eastAsia="Times New Roman" w:hAnsi="Times New Roman" w:cs="Times New Roman"/>
            <w:color w:val="000000"/>
            <w:sz w:val="24"/>
            <w:szCs w:val="24"/>
          </w:rPr>
          <w:t xml:space="preserve">and practicality </w:t>
        </w:r>
      </w:ins>
      <w:r>
        <w:rPr>
          <w:rFonts w:ascii="Times New Roman" w:eastAsia="Times New Roman" w:hAnsi="Times New Roman" w:cs="Times New Roman"/>
          <w:color w:val="000000"/>
          <w:sz w:val="24"/>
          <w:szCs w:val="24"/>
        </w:rPr>
        <w:t xml:space="preserve">of these treatments in local conditions, on locally cultured species, and whether existing handling practices (e.g., air exposure during transport, chemical dips) can be effective against the worm. For example, WDFW import permits require that </w:t>
      </w:r>
      <w:r w:rsidR="00635CDF">
        <w:rPr>
          <w:rFonts w:ascii="Times New Roman" w:eastAsia="Times New Roman" w:hAnsi="Times New Roman" w:cs="Times New Roman"/>
          <w:color w:val="000000"/>
          <w:sz w:val="24"/>
          <w:szCs w:val="24"/>
        </w:rPr>
        <w:t xml:space="preserve">clam, </w:t>
      </w:r>
      <w:ins w:id="78" w:author="Laura H Spencer" w:date="2019-04-21T16:05:00Z">
        <w:r w:rsidR="00DB46AD">
          <w:rPr>
            <w:rFonts w:ascii="Times New Roman" w:eastAsia="Times New Roman" w:hAnsi="Times New Roman" w:cs="Times New Roman"/>
            <w:color w:val="000000"/>
            <w:sz w:val="24"/>
            <w:szCs w:val="24"/>
          </w:rPr>
          <w:t>oyster</w:t>
        </w:r>
      </w:ins>
      <w:r w:rsidR="00635CDF">
        <w:rPr>
          <w:rFonts w:ascii="Times New Roman" w:eastAsia="Times New Roman" w:hAnsi="Times New Roman" w:cs="Times New Roman"/>
          <w:color w:val="000000"/>
          <w:sz w:val="24"/>
          <w:szCs w:val="24"/>
        </w:rPr>
        <w:t>, and mussel seed or</w:t>
      </w:r>
      <w:r w:rsidR="00DB46A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stock intended to touch Washington waters to be </w:t>
      </w:r>
      <w:commentRangeStart w:id="79"/>
      <w:r>
        <w:rPr>
          <w:rFonts w:ascii="Times New Roman" w:eastAsia="Times New Roman" w:hAnsi="Times New Roman" w:cs="Times New Roman"/>
          <w:color w:val="000000"/>
          <w:sz w:val="24"/>
          <w:szCs w:val="24"/>
        </w:rPr>
        <w:t xml:space="preserve">treated </w:t>
      </w:r>
      <w:ins w:id="80" w:author="Laura H Spencer" w:date="2019-04-21T16:04:00Z">
        <w:r w:rsidR="00DB46AD">
          <w:rPr>
            <w:rFonts w:ascii="Times New Roman" w:eastAsia="Times New Roman" w:hAnsi="Times New Roman" w:cs="Times New Roman"/>
            <w:color w:val="000000"/>
            <w:sz w:val="24"/>
            <w:szCs w:val="24"/>
          </w:rPr>
          <w:t>for the invasive green grab</w:t>
        </w:r>
      </w:ins>
      <w:r>
        <w:rPr>
          <w:rFonts w:ascii="Times New Roman" w:eastAsia="Times New Roman" w:hAnsi="Times New Roman" w:cs="Times New Roman"/>
          <w:color w:val="000000"/>
          <w:sz w:val="24"/>
          <w:szCs w:val="24"/>
        </w:rPr>
        <w:t xml:space="preserve"> </w:t>
      </w:r>
      <w:commentRangeEnd w:id="79"/>
      <w:r w:rsidR="00AC2665">
        <w:rPr>
          <w:rStyle w:val="CommentReference"/>
        </w:rPr>
        <w:commentReference w:id="79"/>
      </w:r>
      <w:r>
        <w:rPr>
          <w:rFonts w:ascii="Times New Roman" w:eastAsia="Times New Roman" w:hAnsi="Times New Roman" w:cs="Times New Roman"/>
          <w:color w:val="000000"/>
          <w:sz w:val="24"/>
          <w:szCs w:val="24"/>
        </w:rPr>
        <w:t>using a dilute chlorine dip (</w:t>
      </w:r>
      <w:commentRangeStart w:id="81"/>
      <w:commentRangeStart w:id="82"/>
      <w:r w:rsidR="00906D71">
        <w:rPr>
          <w:rFonts w:ascii="Times New Roman" w:eastAsia="Times New Roman" w:hAnsi="Times New Roman" w:cs="Times New Roman"/>
          <w:color w:val="000000"/>
          <w:sz w:val="24"/>
          <w:szCs w:val="24"/>
        </w:rPr>
        <w:fldChar w:fldCharType="begin"/>
      </w:r>
      <w:r w:rsidR="00906D71">
        <w:rPr>
          <w:rFonts w:ascii="Times New Roman" w:eastAsia="Times New Roman" w:hAnsi="Times New Roman" w:cs="Times New Roman"/>
          <w:color w:val="000000"/>
          <w:sz w:val="24"/>
          <w:szCs w:val="24"/>
        </w:rPr>
        <w:instrText xml:space="preserve"> HYPERLINK "https://paperpile.com/c/RcvCBz/sHSc" \h </w:instrText>
      </w:r>
      <w:r w:rsidR="00906D71">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color w:val="000000"/>
          <w:sz w:val="24"/>
          <w:szCs w:val="24"/>
        </w:rPr>
        <w:t>W</w:t>
      </w:r>
      <w:ins w:id="83" w:author="Laura H Spencer" w:date="2019-04-21T18:31:00Z">
        <w:r w:rsidR="00635CDF">
          <w:rPr>
            <w:rFonts w:ascii="Times New Roman" w:eastAsia="Times New Roman" w:hAnsi="Times New Roman" w:cs="Times New Roman"/>
            <w:color w:val="000000"/>
            <w:sz w:val="24"/>
            <w:szCs w:val="24"/>
          </w:rPr>
          <w:t xml:space="preserve">DFW, </w:t>
        </w:r>
      </w:ins>
      <w:r w:rsidR="00E148C2">
        <w:rPr>
          <w:rFonts w:ascii="Times New Roman" w:eastAsia="Times New Roman" w:hAnsi="Times New Roman" w:cs="Times New Roman"/>
          <w:color w:val="000000"/>
          <w:sz w:val="24"/>
          <w:szCs w:val="24"/>
        </w:rPr>
        <w:t>n</w:t>
      </w:r>
      <w:ins w:id="84" w:author="Laura H Spencer" w:date="2019-04-21T18:31:00Z">
        <w:r w:rsidR="00635CDF">
          <w:rPr>
            <w:rFonts w:ascii="Times New Roman" w:eastAsia="Times New Roman" w:hAnsi="Times New Roman" w:cs="Times New Roman"/>
            <w:color w:val="000000"/>
            <w:sz w:val="24"/>
            <w:szCs w:val="24"/>
          </w:rPr>
          <w:t>.</w:t>
        </w:r>
      </w:ins>
      <w:r w:rsidR="00E148C2">
        <w:rPr>
          <w:rFonts w:ascii="Times New Roman" w:eastAsia="Times New Roman" w:hAnsi="Times New Roman" w:cs="Times New Roman"/>
          <w:color w:val="000000"/>
          <w:sz w:val="24"/>
          <w:szCs w:val="24"/>
        </w:rPr>
        <w:t>d</w:t>
      </w:r>
      <w:ins w:id="85" w:author="Laura H Spencer" w:date="2019-04-21T18:31:00Z">
        <w:r w:rsidR="00635CDF">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w:t>
      </w:r>
      <w:r w:rsidR="00906D71">
        <w:rPr>
          <w:rFonts w:ascii="Times New Roman" w:eastAsia="Times New Roman" w:hAnsi="Times New Roman" w:cs="Times New Roman"/>
          <w:color w:val="000000"/>
          <w:sz w:val="24"/>
          <w:szCs w:val="24"/>
        </w:rPr>
        <w:fldChar w:fldCharType="end"/>
      </w:r>
      <w:commentRangeEnd w:id="81"/>
      <w:r w:rsidR="004E1889">
        <w:rPr>
          <w:rStyle w:val="CommentReference"/>
        </w:rPr>
        <w:commentReference w:id="81"/>
      </w:r>
      <w:commentRangeEnd w:id="82"/>
      <w:r w:rsidR="00CB0285">
        <w:rPr>
          <w:rStyle w:val="CommentReference"/>
        </w:rPr>
        <w:commentReference w:id="82"/>
      </w:r>
      <w:r>
        <w:rPr>
          <w:rFonts w:ascii="Times New Roman" w:eastAsia="Times New Roman" w:hAnsi="Times New Roman" w:cs="Times New Roman"/>
          <w:color w:val="000000"/>
          <w:sz w:val="24"/>
          <w:szCs w:val="24"/>
        </w:rPr>
        <w:t xml:space="preserve">; this treatment may be effective against </w:t>
      </w:r>
      <w:proofErr w:type="spellStart"/>
      <w:ins w:id="86" w:author="Laura H Spencer" w:date="2019-04-21T16:05:00Z">
        <w:r w:rsidR="00DB46AD">
          <w:rPr>
            <w:rFonts w:ascii="Times New Roman" w:eastAsia="Times New Roman" w:hAnsi="Times New Roman" w:cs="Times New Roman"/>
            <w:color w:val="000000"/>
            <w:sz w:val="24"/>
            <w:szCs w:val="24"/>
          </w:rPr>
          <w:t>epibionts</w:t>
        </w:r>
        <w:proofErr w:type="spellEnd"/>
        <w:r w:rsidR="00DB46AD">
          <w:rPr>
            <w:rFonts w:ascii="Times New Roman" w:eastAsia="Times New Roman" w:hAnsi="Times New Roman" w:cs="Times New Roman"/>
            <w:color w:val="000000"/>
            <w:sz w:val="24"/>
            <w:szCs w:val="24"/>
          </w:rPr>
          <w:t xml:space="preserve"> such as </w:t>
        </w:r>
      </w:ins>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but has yet to be tested.</w:t>
      </w:r>
    </w:p>
    <w:p w14:paraId="2553F7EF" w14:textId="73091C60"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Hatcheries and nurseries </w:t>
      </w:r>
      <w:r>
        <w:rPr>
          <w:rFonts w:ascii="Times New Roman" w:eastAsia="Times New Roman" w:hAnsi="Times New Roman" w:cs="Times New Roman"/>
          <w:sz w:val="24"/>
          <w:szCs w:val="24"/>
        </w:rPr>
        <w:t xml:space="preserve">in Washington </w:t>
      </w:r>
      <w:r>
        <w:rPr>
          <w:rFonts w:ascii="Times New Roman" w:eastAsia="Times New Roman" w:hAnsi="Times New Roman" w:cs="Times New Roman"/>
          <w:color w:val="000000"/>
          <w:sz w:val="24"/>
          <w:szCs w:val="24"/>
        </w:rPr>
        <w:t xml:space="preserve">produce shellfish seed that is sold to growers. </w:t>
      </w:r>
      <w:r>
        <w:rPr>
          <w:rFonts w:ascii="Times New Roman" w:eastAsia="Times New Roman" w:hAnsi="Times New Roman" w:cs="Times New Roman"/>
          <w:sz w:val="24"/>
          <w:szCs w:val="24"/>
        </w:rPr>
        <w:t>These facilities</w:t>
      </w:r>
      <w:r>
        <w:rPr>
          <w:rFonts w:ascii="Times New Roman" w:eastAsia="Times New Roman" w:hAnsi="Times New Roman" w:cs="Times New Roman"/>
          <w:color w:val="000000"/>
          <w:sz w:val="24"/>
          <w:szCs w:val="24"/>
        </w:rPr>
        <w:t xml:space="preserve"> are particularly important in pest management, since they are the nodes from which a significant portion of shellfish move about the region.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Broodstock</w:t>
      </w:r>
      <w:proofErr w:type="spellEnd"/>
      <w:r>
        <w:rPr>
          <w:rFonts w:ascii="Times New Roman" w:eastAsia="Times New Roman" w:hAnsi="Times New Roman" w:cs="Times New Roman"/>
          <w:sz w:val="24"/>
          <w:szCs w:val="24"/>
        </w:rPr>
        <w:t xml:space="preserve"> are frequently held in one location, brought to the hatchery for spawning, and returned. Larvae are reared in the hatchery, sent to nurseries to grow to seeding size, and then distributed to shellfish growers. As a result, hatchery-production involves moving oysters multiple times throughout their lifetimes. Shellfish seed are also imported into Washington from hatcheries in Canada, Hawaii, California, and Oregon. </w:t>
      </w:r>
      <w:r>
        <w:rPr>
          <w:rFonts w:ascii="Times New Roman" w:eastAsia="Times New Roman" w:hAnsi="Times New Roman" w:cs="Times New Roman"/>
          <w:color w:val="000000"/>
          <w:sz w:val="24"/>
          <w:szCs w:val="24"/>
        </w:rPr>
        <w:t>Hatchery and nurse</w:t>
      </w:r>
      <w:r>
        <w:rPr>
          <w:rFonts w:ascii="Times New Roman" w:eastAsia="Times New Roman" w:hAnsi="Times New Roman" w:cs="Times New Roman"/>
          <w:sz w:val="24"/>
          <w:szCs w:val="24"/>
        </w:rPr>
        <w:t xml:space="preserve">ry </w:t>
      </w:r>
      <w:r>
        <w:rPr>
          <w:rFonts w:ascii="Times New Roman" w:eastAsia="Times New Roman" w:hAnsi="Times New Roman" w:cs="Times New Roman"/>
          <w:color w:val="000000"/>
          <w:sz w:val="24"/>
          <w:szCs w:val="24"/>
        </w:rPr>
        <w:t>biosecurity protocols should include inspecti</w:t>
      </w:r>
      <w:r>
        <w:rPr>
          <w:rFonts w:ascii="Times New Roman" w:eastAsia="Times New Roman" w:hAnsi="Times New Roman" w:cs="Times New Roman"/>
          <w:sz w:val="24"/>
          <w:szCs w:val="24"/>
        </w:rPr>
        <w:t xml:space="preserve">ng and </w:t>
      </w:r>
      <w:r>
        <w:rPr>
          <w:rFonts w:ascii="Times New Roman" w:eastAsia="Times New Roman" w:hAnsi="Times New Roman" w:cs="Times New Roman"/>
          <w:color w:val="000000"/>
          <w:sz w:val="24"/>
          <w:szCs w:val="24"/>
        </w:rPr>
        <w:t xml:space="preserve">treating translocated stock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How infestation rate and abundance change as a function of shellfish seed size and age, </w:t>
      </w:r>
      <w:r>
        <w:rPr>
          <w:rFonts w:ascii="Times New Roman" w:eastAsia="Times New Roman" w:hAnsi="Times New Roman" w:cs="Times New Roman"/>
          <w:sz w:val="24"/>
          <w:szCs w:val="24"/>
        </w:rPr>
        <w:t>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eggs can be transferred alongside translocated shellfish larvae,</w:t>
      </w:r>
      <w:r>
        <w:rPr>
          <w:rFonts w:ascii="Times New Roman" w:eastAsia="Times New Roman" w:hAnsi="Times New Roman" w:cs="Times New Roman"/>
          <w:color w:val="000000"/>
          <w:sz w:val="24"/>
          <w:szCs w:val="24"/>
        </w:rPr>
        <w:t xml:space="preserve"> will be important considerations. Th</w:t>
      </w:r>
      <w:r>
        <w:rPr>
          <w:rFonts w:ascii="Times New Roman" w:eastAsia="Times New Roman" w:hAnsi="Times New Roman" w:cs="Times New Roman"/>
          <w:sz w:val="24"/>
          <w:szCs w:val="24"/>
        </w:rPr>
        <w:t xml:space="preserve">ese </w:t>
      </w:r>
      <w:r>
        <w:rPr>
          <w:rFonts w:ascii="Times New Roman" w:eastAsia="Times New Roman" w:hAnsi="Times New Roman" w:cs="Times New Roman"/>
          <w:color w:val="000000"/>
          <w:sz w:val="24"/>
          <w:szCs w:val="24"/>
        </w:rPr>
        <w:t xml:space="preserve">areas </w:t>
      </w:r>
      <w:proofErr w:type="gramStart"/>
      <w:r>
        <w:rPr>
          <w:rFonts w:ascii="Times New Roman" w:eastAsia="Times New Roman" w:hAnsi="Times New Roman" w:cs="Times New Roman"/>
          <w:color w:val="000000"/>
          <w:sz w:val="24"/>
          <w:szCs w:val="24"/>
        </w:rPr>
        <w:t>requires</w:t>
      </w:r>
      <w:proofErr w:type="gramEnd"/>
      <w:r>
        <w:rPr>
          <w:rFonts w:ascii="Times New Roman" w:eastAsia="Times New Roman" w:hAnsi="Times New Roman" w:cs="Times New Roman"/>
          <w:color w:val="000000"/>
          <w:sz w:val="24"/>
          <w:szCs w:val="24"/>
        </w:rPr>
        <w:t xml:space="preserve"> additional research. </w:t>
      </w:r>
    </w:p>
    <w:p w14:paraId="215B5E66"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distribution is understood, stakeholders should consider </w:t>
      </w:r>
      <w:del w:id="87" w:author="Laura H Spencer" w:date="2019-04-21T16:44:00Z">
        <w:r w:rsidDel="005F0A0F">
          <w:rPr>
            <w:rFonts w:ascii="Times New Roman" w:eastAsia="Times New Roman" w:hAnsi="Times New Roman" w:cs="Times New Roman"/>
            <w:color w:val="333333"/>
            <w:sz w:val="24"/>
            <w:szCs w:val="24"/>
          </w:rPr>
          <w:delText xml:space="preserve">classifying </w:delText>
        </w:r>
      </w:del>
      <w:ins w:id="88" w:author="Laura H Spencer" w:date="2019-04-21T16:44:00Z">
        <w:r w:rsidR="005F0A0F">
          <w:rPr>
            <w:rFonts w:ascii="Times New Roman" w:eastAsia="Times New Roman" w:hAnsi="Times New Roman" w:cs="Times New Roman"/>
            <w:color w:val="333333"/>
            <w:sz w:val="24"/>
            <w:szCs w:val="24"/>
          </w:rPr>
          <w:t xml:space="preserve">including </w:t>
        </w:r>
      </w:ins>
      <w:proofErr w:type="spellStart"/>
      <w:r>
        <w:rPr>
          <w:rFonts w:ascii="Times New Roman" w:eastAsia="Times New Roman" w:hAnsi="Times New Roman" w:cs="Times New Roman"/>
          <w:i/>
          <w:color w:val="333333"/>
          <w:sz w:val="24"/>
          <w:szCs w:val="24"/>
        </w:rPr>
        <w:t>Polydora</w:t>
      </w:r>
      <w:proofErr w:type="spellEnd"/>
      <w:r>
        <w:rPr>
          <w:rFonts w:ascii="Times New Roman" w:eastAsia="Times New Roman" w:hAnsi="Times New Roman" w:cs="Times New Roman"/>
          <w:color w:val="333333"/>
          <w:sz w:val="24"/>
          <w:szCs w:val="24"/>
        </w:rPr>
        <w:t xml:space="preserve"> and other shell-boring </w:t>
      </w:r>
      <w:proofErr w:type="spellStart"/>
      <w:r>
        <w:rPr>
          <w:rFonts w:ascii="Times New Roman" w:eastAsia="Times New Roman" w:hAnsi="Times New Roman" w:cs="Times New Roman"/>
          <w:color w:val="333333"/>
          <w:sz w:val="24"/>
          <w:szCs w:val="24"/>
        </w:rPr>
        <w:t>polychaetes</w:t>
      </w:r>
      <w:proofErr w:type="spellEnd"/>
      <w:r>
        <w:rPr>
          <w:rFonts w:ascii="Times New Roman" w:eastAsia="Times New Roman" w:hAnsi="Times New Roman" w:cs="Times New Roman"/>
          <w:color w:val="333333"/>
          <w:sz w:val="24"/>
          <w:szCs w:val="24"/>
        </w:rPr>
        <w:t xml:space="preserve"> as</w:t>
      </w:r>
      <w:commentRangeStart w:id="89"/>
      <w:ins w:id="90" w:author="Laura H Spencer" w:date="2019-04-21T16:44:00Z">
        <w:r w:rsidR="005F0A0F">
          <w:rPr>
            <w:rFonts w:ascii="Times New Roman" w:eastAsia="Times New Roman" w:hAnsi="Times New Roman" w:cs="Times New Roman"/>
            <w:color w:val="333333"/>
            <w:sz w:val="24"/>
            <w:szCs w:val="24"/>
          </w:rPr>
          <w:t xml:space="preserve"> a pest</w:t>
        </w:r>
      </w:ins>
      <w:ins w:id="91" w:author="Laura H Spencer" w:date="2019-04-21T16:46:00Z">
        <w:r w:rsidR="005F0A0F">
          <w:rPr>
            <w:rFonts w:ascii="Times New Roman" w:eastAsia="Times New Roman" w:hAnsi="Times New Roman" w:cs="Times New Roman"/>
            <w:color w:val="333333"/>
            <w:sz w:val="24"/>
            <w:szCs w:val="24"/>
          </w:rPr>
          <w:t xml:space="preserve"> to be screened for and managed against as part of the import and transfer permit </w:t>
        </w:r>
      </w:ins>
      <w:ins w:id="92" w:author="Laura H Spencer" w:date="2019-04-21T16:48:00Z">
        <w:r w:rsidR="005F0A0F">
          <w:rPr>
            <w:rFonts w:ascii="Times New Roman" w:eastAsia="Times New Roman" w:hAnsi="Times New Roman" w:cs="Times New Roman"/>
            <w:color w:val="333333"/>
            <w:sz w:val="24"/>
            <w:szCs w:val="24"/>
          </w:rPr>
          <w:t>conditions</w:t>
        </w:r>
      </w:ins>
      <w:ins w:id="93" w:author="Laura H Spencer" w:date="2019-04-21T16:46:00Z">
        <w:r w:rsidR="005F0A0F">
          <w:rPr>
            <w:rFonts w:ascii="Times New Roman" w:eastAsia="Times New Roman" w:hAnsi="Times New Roman" w:cs="Times New Roman"/>
            <w:color w:val="333333"/>
            <w:sz w:val="24"/>
            <w:szCs w:val="24"/>
          </w:rPr>
          <w:t xml:space="preserve">. </w:t>
        </w:r>
      </w:ins>
      <w:commentRangeEnd w:id="89"/>
      <w:ins w:id="94" w:author="Laura H Spencer" w:date="2019-04-21T16:47:00Z">
        <w:r w:rsidR="005F0A0F">
          <w:rPr>
            <w:rStyle w:val="CommentReference"/>
          </w:rPr>
          <w:commentReference w:id="89"/>
        </w:r>
      </w:ins>
      <w:del w:id="95" w:author="Laura H Spencer" w:date="2019-04-21T16:44:00Z">
        <w:r w:rsidDel="005F0A0F">
          <w:rPr>
            <w:rFonts w:ascii="Times New Roman" w:eastAsia="Times New Roman" w:hAnsi="Times New Roman" w:cs="Times New Roman"/>
            <w:color w:val="333333"/>
            <w:sz w:val="24"/>
            <w:szCs w:val="24"/>
          </w:rPr>
          <w:delText xml:space="preserve"> noxious invasive species, and </w:delText>
        </w:r>
      </w:del>
      <w:del w:id="96" w:author="Laura H Spencer" w:date="2019-04-21T16:47:00Z">
        <w:r w:rsidDel="005F0A0F">
          <w:rPr>
            <w:rFonts w:ascii="Times New Roman" w:eastAsia="Times New Roman" w:hAnsi="Times New Roman" w:cs="Times New Roman"/>
            <w:color w:val="333333"/>
            <w:sz w:val="24"/>
            <w:szCs w:val="24"/>
          </w:rPr>
          <w:delText xml:space="preserve">screening translocated shellfish during </w:delText>
        </w:r>
        <w:r w:rsidDel="005F0A0F">
          <w:rPr>
            <w:rFonts w:ascii="Times New Roman" w:eastAsia="Times New Roman" w:hAnsi="Times New Roman" w:cs="Times New Roman"/>
            <w:color w:val="000000"/>
            <w:sz w:val="24"/>
            <w:szCs w:val="24"/>
          </w:rPr>
          <w:delText xml:space="preserve">transfer and import permit processes. </w:delText>
        </w:r>
      </w:del>
      <w:r>
        <w:rPr>
          <w:rFonts w:ascii="Times New Roman" w:eastAsia="Times New Roman" w:hAnsi="Times New Roman" w:cs="Times New Roman"/>
          <w:color w:val="000000"/>
          <w:sz w:val="24"/>
          <w:szCs w:val="24"/>
        </w:rPr>
        <w:t xml:space="preserve">The best method to screen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in oysters is to shuck and inspect the inside of the valves for evidence of burrowing and blisters. If screening is required, governing agencies that require sampling should coordinate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so as to minimize producers’ burden and product loss. </w:t>
      </w:r>
    </w:p>
    <w:p w14:paraId="494128F9"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b/>
          <w:i/>
          <w:smallCaps/>
          <w:sz w:val="24"/>
          <w:szCs w:val="24"/>
        </w:rPr>
      </w:pPr>
    </w:p>
    <w:p w14:paraId="63CDC1F4"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r w:rsidRPr="003A4EB1">
        <w:rPr>
          <w:rFonts w:ascii="Times New Roman" w:eastAsia="Times New Roman" w:hAnsi="Times New Roman" w:cs="Times New Roman"/>
          <w:b/>
          <w:smallCaps/>
          <w:color w:val="000000"/>
          <w:sz w:val="24"/>
          <w:szCs w:val="24"/>
        </w:rPr>
        <w:lastRenderedPageBreak/>
        <w:t xml:space="preserve">Broader issue: no national regulation for marine </w:t>
      </w:r>
      <w:proofErr w:type="spellStart"/>
      <w:proofErr w:type="gramStart"/>
      <w:r w:rsidRPr="003A4EB1">
        <w:rPr>
          <w:rFonts w:ascii="Times New Roman" w:eastAsia="Times New Roman" w:hAnsi="Times New Roman" w:cs="Times New Roman"/>
          <w:b/>
          <w:smallCaps/>
          <w:color w:val="000000"/>
          <w:sz w:val="24"/>
          <w:szCs w:val="24"/>
        </w:rPr>
        <w:t>polychaetes</w:t>
      </w:r>
      <w:proofErr w:type="spellEnd"/>
      <w:r w:rsidRPr="003A4EB1">
        <w:rPr>
          <w:rFonts w:ascii="Times New Roman" w:eastAsia="Times New Roman" w:hAnsi="Times New Roman" w:cs="Times New Roman"/>
          <w:b/>
          <w:smallCaps/>
          <w:color w:val="000000"/>
          <w:sz w:val="24"/>
          <w:szCs w:val="24"/>
        </w:rPr>
        <w:t xml:space="preserve"> </w:t>
      </w:r>
      <w:r w:rsidRPr="003A4EB1">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333333"/>
          <w:sz w:val="24"/>
          <w:szCs w:val="24"/>
        </w:rPr>
        <w:t xml:space="preserve">According to a 2013 review, 292 </w:t>
      </w:r>
      <w:proofErr w:type="spellStart"/>
      <w:r>
        <w:rPr>
          <w:rFonts w:ascii="Times New Roman" w:eastAsia="Times New Roman" w:hAnsi="Times New Roman" w:cs="Times New Roman"/>
          <w:color w:val="333333"/>
          <w:sz w:val="24"/>
          <w:szCs w:val="24"/>
        </w:rPr>
        <w:t>polychaete</w:t>
      </w:r>
      <w:proofErr w:type="spellEnd"/>
      <w:r>
        <w:rPr>
          <w:rFonts w:ascii="Times New Roman" w:eastAsia="Times New Roman" w:hAnsi="Times New Roman" w:cs="Times New Roman"/>
          <w:color w:val="333333"/>
          <w:sz w:val="24"/>
          <w:szCs w:val="24"/>
        </w:rPr>
        <w:t xml:space="preserve"> species (15% of all described </w:t>
      </w:r>
      <w:proofErr w:type="spellStart"/>
      <w:r>
        <w:rPr>
          <w:rFonts w:ascii="Times New Roman" w:eastAsia="Times New Roman" w:hAnsi="Times New Roman" w:cs="Times New Roman"/>
          <w:color w:val="333333"/>
          <w:sz w:val="24"/>
          <w:szCs w:val="24"/>
        </w:rPr>
        <w:t>polychaetes</w:t>
      </w:r>
      <w:proofErr w:type="spellEnd"/>
      <w:r>
        <w:rPr>
          <w:rFonts w:ascii="Times New Roman" w:eastAsia="Times New Roman" w:hAnsi="Times New Roman" w:cs="Times New Roman"/>
          <w:color w:val="333333"/>
          <w:sz w:val="24"/>
          <w:szCs w:val="24"/>
        </w:rPr>
        <w:t xml:space="preserve">) have been relocated to new marine regions via human transport. Of these, 180 are now established and 16 are in the genus </w:t>
      </w:r>
      <w:proofErr w:type="spellStart"/>
      <w:r>
        <w:rPr>
          <w:rFonts w:ascii="Times New Roman" w:eastAsia="Times New Roman" w:hAnsi="Times New Roman" w:cs="Times New Roman"/>
          <w:i/>
          <w:color w:val="333333"/>
          <w:sz w:val="24"/>
          <w:szCs w:val="24"/>
        </w:rPr>
        <w:t>Polydora</w:t>
      </w:r>
      <w:proofErr w:type="spellEnd"/>
      <w:r>
        <w:rPr>
          <w:rFonts w:ascii="Times New Roman" w:eastAsia="Times New Roman" w:hAnsi="Times New Roman" w:cs="Times New Roman"/>
          <w:i/>
          <w:color w:val="333333"/>
          <w:sz w:val="24"/>
          <w:szCs w:val="24"/>
        </w:rPr>
        <w:t xml:space="preserve"> </w:t>
      </w:r>
      <w:hyperlink r:id="rId84">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Çinar</w:t>
        </w:r>
        <w:proofErr w:type="spellEnd"/>
        <w:r>
          <w:rPr>
            <w:rFonts w:ascii="Times New Roman" w:eastAsia="Times New Roman" w:hAnsi="Times New Roman" w:cs="Times New Roman"/>
            <w:i/>
            <w:color w:val="000000"/>
            <w:sz w:val="24"/>
            <w:szCs w:val="24"/>
          </w:rPr>
          <w:t xml:space="preserve"> 2013)</w:t>
        </w:r>
      </w:hyperlink>
      <w:r>
        <w:rPr>
          <w:rFonts w:ascii="Times New Roman" w:eastAsia="Times New Roman" w:hAnsi="Times New Roman" w:cs="Times New Roman"/>
          <w:color w:val="333333"/>
          <w:sz w:val="24"/>
          <w:szCs w:val="24"/>
        </w:rPr>
        <w:t xml:space="preserve">. Despite this, there is no international or national governing body regulating this transport. </w:t>
      </w:r>
    </w:p>
    <w:p w14:paraId="6796A440" w14:textId="040C9C64"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This oversight is evident in United States wildlife regulations. The United States Lacey Act of 1900 bans trafficking of illegal wildlife, particularly injurious species, but no annelids are listed as injurious </w:t>
      </w:r>
      <w:hyperlink r:id="rId85">
        <w:r>
          <w:rPr>
            <w:rFonts w:ascii="Times New Roman" w:eastAsia="Times New Roman" w:hAnsi="Times New Roman" w:cs="Times New Roman"/>
            <w:color w:val="000000"/>
            <w:sz w:val="24"/>
            <w:szCs w:val="24"/>
          </w:rPr>
          <w:t>(</w:t>
        </w:r>
      </w:hyperlink>
      <w:hyperlink r:id="rId86">
        <w:r>
          <w:rPr>
            <w:rFonts w:ascii="Times New Roman" w:eastAsia="Times New Roman" w:hAnsi="Times New Roman" w:cs="Times New Roman"/>
            <w:sz w:val="24"/>
            <w:szCs w:val="24"/>
          </w:rPr>
          <w:t>USFWS 2019</w:t>
        </w:r>
      </w:hyperlink>
      <w:hyperlink r:id="rId87">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xml:space="preserve"> and overall invasive species regulations are limited.</w:t>
      </w:r>
      <w:r>
        <w:rPr>
          <w:rFonts w:ascii="Times New Roman" w:eastAsia="Times New Roman" w:hAnsi="Times New Roman" w:cs="Times New Roman"/>
          <w:color w:val="333333"/>
          <w:sz w:val="24"/>
          <w:szCs w:val="24"/>
        </w:rPr>
        <w:t xml:space="preserve"> The United States National Invasive Species Council, formed in 1999, stated in their 2016–2018 management plan, “the United States currently lacks a comprehensive authority to effectively prevent, eradicate, and control invasive species that cause or transmit wildlife disease” </w:t>
      </w:r>
      <w:hyperlink r:id="rId88">
        <w:r>
          <w:rPr>
            <w:rFonts w:ascii="Times New Roman" w:eastAsia="Times New Roman" w:hAnsi="Times New Roman" w:cs="Times New Roman"/>
            <w:color w:val="000000"/>
            <w:sz w:val="24"/>
            <w:szCs w:val="24"/>
          </w:rPr>
          <w:t>(National Invasive Species Council 2016)</w:t>
        </w:r>
      </w:hyperlink>
      <w:r>
        <w:rPr>
          <w:rFonts w:ascii="Times New Roman" w:eastAsia="Times New Roman" w:hAnsi="Times New Roman" w:cs="Times New Roman"/>
          <w:color w:val="333333"/>
          <w:sz w:val="24"/>
          <w:szCs w:val="24"/>
        </w:rPr>
        <w:t xml:space="preserve">. While the United States Department of Agriculture’s 2017 reportable disease list does include seven molluscan parasites, it do not include shell-boring </w:t>
      </w:r>
      <w:proofErr w:type="spellStart"/>
      <w:r>
        <w:rPr>
          <w:rFonts w:ascii="Times New Roman" w:eastAsia="Times New Roman" w:hAnsi="Times New Roman" w:cs="Times New Roman"/>
          <w:color w:val="333333"/>
          <w:sz w:val="24"/>
          <w:szCs w:val="24"/>
        </w:rPr>
        <w:t>polychaetes</w:t>
      </w:r>
      <w:proofErr w:type="spellEnd"/>
      <w:r>
        <w:rPr>
          <w:rFonts w:ascii="Times New Roman" w:eastAsia="Times New Roman" w:hAnsi="Times New Roman" w:cs="Times New Roman"/>
          <w:color w:val="333333"/>
          <w:sz w:val="24"/>
          <w:szCs w:val="24"/>
        </w:rPr>
        <w:t xml:space="preserve"> </w:t>
      </w:r>
      <w:hyperlink r:id="rId89">
        <w:r>
          <w:rPr>
            <w:rFonts w:ascii="Times New Roman" w:eastAsia="Times New Roman" w:hAnsi="Times New Roman" w:cs="Times New Roman"/>
            <w:color w:val="000000"/>
            <w:sz w:val="24"/>
            <w:szCs w:val="24"/>
          </w:rPr>
          <w:t>(U</w:t>
        </w:r>
        <w:r w:rsidR="00635CDF">
          <w:rPr>
            <w:rFonts w:ascii="Times New Roman" w:eastAsia="Times New Roman" w:hAnsi="Times New Roman" w:cs="Times New Roman"/>
            <w:color w:val="000000"/>
            <w:sz w:val="24"/>
            <w:szCs w:val="24"/>
          </w:rPr>
          <w:t>SDA</w:t>
        </w:r>
      </w:hyperlink>
      <w:r w:rsidR="00635CDF">
        <w:rPr>
          <w:rFonts w:ascii="Times New Roman" w:eastAsia="Times New Roman" w:hAnsi="Times New Roman" w:cs="Times New Roman"/>
          <w:color w:val="000000"/>
          <w:sz w:val="24"/>
          <w:szCs w:val="24"/>
        </w:rPr>
        <w:t xml:space="preserve"> 2017</w:t>
      </w:r>
      <w:hyperlink r:id="rId90">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Aquatic parasites are not recognized on any United States list of invasive or injurious species. For example, the United States Geological Services list of Nonindigenous Aquatic Species includes only two annelids, both freshwater species </w:t>
      </w:r>
      <w:hyperlink r:id="rId91">
        <w:r>
          <w:rPr>
            <w:rFonts w:ascii="Times New Roman" w:eastAsia="Times New Roman" w:hAnsi="Times New Roman" w:cs="Times New Roman"/>
            <w:color w:val="000000"/>
            <w:sz w:val="24"/>
            <w:szCs w:val="24"/>
          </w:rPr>
          <w:t>(</w:t>
        </w:r>
        <w:r w:rsidR="00635CDF">
          <w:rPr>
            <w:rFonts w:ascii="Times New Roman" w:eastAsia="Times New Roman" w:hAnsi="Times New Roman" w:cs="Times New Roman"/>
            <w:color w:val="000000"/>
            <w:sz w:val="24"/>
            <w:szCs w:val="24"/>
          </w:rPr>
          <w:t>USDI</w:t>
        </w:r>
        <w:r>
          <w:rPr>
            <w:rFonts w:ascii="Times New Roman" w:eastAsia="Times New Roman" w:hAnsi="Times New Roman" w:cs="Times New Roman"/>
            <w:color w:val="000000"/>
            <w:sz w:val="24"/>
            <w:szCs w:val="24"/>
          </w:rPr>
          <w:t xml:space="preserve"> </w:t>
        </w:r>
      </w:hyperlink>
      <w:r w:rsidR="00E148C2">
        <w:rPr>
          <w:rFonts w:ascii="Times New Roman" w:eastAsia="Times New Roman" w:hAnsi="Times New Roman" w:cs="Times New Roman"/>
          <w:color w:val="000000"/>
          <w:sz w:val="24"/>
          <w:szCs w:val="24"/>
        </w:rPr>
        <w:t>n.d.</w:t>
      </w:r>
      <w:hyperlink r:id="rId92">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w:t>
      </w:r>
    </w:p>
    <w:p w14:paraId="192819B2"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b/>
          <w:smallCaps/>
          <w:color w:val="000000"/>
          <w:sz w:val="24"/>
          <w:szCs w:val="24"/>
        </w:rPr>
      </w:pPr>
    </w:p>
    <w:p w14:paraId="326E9177"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i/>
          <w:smallCaps/>
          <w:color w:val="000000"/>
          <w:sz w:val="24"/>
          <w:szCs w:val="24"/>
        </w:rPr>
        <w:t>Conclusion</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long history of invasion via oyster translocation and becoming a pest to shellfish farmers, however the movement of shell-boring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is not regulated in the United States, including into and within Washington State. Devaluation of shellfish farms across the globe due to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infections suggest that this could be a costly </w:t>
      </w:r>
      <w:proofErr w:type="gramStart"/>
      <w:r>
        <w:rPr>
          <w:rFonts w:ascii="Times New Roman" w:eastAsia="Times New Roman" w:hAnsi="Times New Roman" w:cs="Times New Roman"/>
          <w:color w:val="000000"/>
          <w:sz w:val="24"/>
          <w:szCs w:val="24"/>
        </w:rPr>
        <w:t>oversight, an</w:t>
      </w:r>
      <w:r>
        <w:rPr>
          <w:rFonts w:ascii="Times New Roman" w:eastAsia="Times New Roman" w:hAnsi="Times New Roman" w:cs="Times New Roman"/>
          <w:sz w:val="24"/>
          <w:szCs w:val="24"/>
        </w:rPr>
        <w:t>d</w:t>
      </w:r>
      <w:proofErr w:type="gramEnd"/>
      <w:r>
        <w:rPr>
          <w:rFonts w:ascii="Times New Roman" w:eastAsia="Times New Roman" w:hAnsi="Times New Roman" w:cs="Times New Roman"/>
          <w:color w:val="000000"/>
          <w:sz w:val="24"/>
          <w:szCs w:val="24"/>
        </w:rPr>
        <w:t xml:space="preserve"> pose a threat to uninfected shellfish industries.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the most notorious and cosmopolitan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was confirmed to be present in Washington State in 201</w:t>
      </w: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To minimize the threat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the Washington State shellfish industry, early signs of infection should be addressed by mapping current distribution, alerting the shellfish industry of the risk, and </w:t>
      </w:r>
      <w:r w:rsidR="006F4E40">
        <w:rPr>
          <w:rFonts w:ascii="Times New Roman" w:eastAsia="Times New Roman" w:hAnsi="Times New Roman" w:cs="Times New Roman"/>
          <w:color w:val="000000"/>
          <w:sz w:val="24"/>
          <w:szCs w:val="24"/>
        </w:rPr>
        <w:t xml:space="preserve">if warranted, </w:t>
      </w:r>
      <w:r>
        <w:rPr>
          <w:rFonts w:ascii="Times New Roman" w:eastAsia="Times New Roman" w:hAnsi="Times New Roman" w:cs="Times New Roman"/>
          <w:color w:val="000000"/>
          <w:sz w:val="24"/>
          <w:szCs w:val="24"/>
        </w:rPr>
        <w:t xml:space="preserve">augmenting regulations to control further spread and introduction of other shell-boring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More broadly, United States regulatory gaps should be addressed for better monitoring of parasitic species harbored and introduced by shellfish translocation. </w:t>
      </w:r>
    </w:p>
    <w:p w14:paraId="56CF46DD"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68DE74CF" w14:textId="77777777" w:rsidR="00772DF3" w:rsidRPr="00381546"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393411F3" w14:textId="77777777" w:rsidR="00772DF3" w:rsidRPr="00381546" w:rsidRDefault="0005234A">
      <w:pPr>
        <w:pBdr>
          <w:top w:val="nil"/>
          <w:left w:val="nil"/>
          <w:bottom w:val="nil"/>
          <w:right w:val="nil"/>
          <w:between w:val="nil"/>
        </w:pBdr>
        <w:spacing w:line="240" w:lineRule="auto"/>
        <w:rPr>
          <w:rFonts w:ascii="Times New Roman" w:eastAsia="Times New Roman" w:hAnsi="Times New Roman" w:cs="Times New Roman"/>
          <w:b/>
          <w:sz w:val="28"/>
          <w:szCs w:val="28"/>
        </w:rPr>
      </w:pPr>
      <w:r w:rsidRPr="00381546">
        <w:rPr>
          <w:rFonts w:ascii="Times New Roman" w:eastAsia="Times New Roman" w:hAnsi="Times New Roman" w:cs="Times New Roman"/>
          <w:b/>
          <w:sz w:val="28"/>
          <w:szCs w:val="28"/>
        </w:rPr>
        <w:t>References Cited</w:t>
      </w:r>
    </w:p>
    <w:p w14:paraId="520A1ADB" w14:textId="77777777" w:rsidR="00381546" w:rsidRPr="00381546" w:rsidRDefault="00381546" w:rsidP="00381546">
      <w:pPr>
        <w:pStyle w:val="ListParagraph"/>
        <w:numPr>
          <w:ilvl w:val="0"/>
          <w:numId w:val="1"/>
        </w:numPr>
        <w:spacing w:before="240" w:line="240" w:lineRule="auto"/>
        <w:rPr>
          <w:rFonts w:ascii="Times New Roman" w:eastAsia="Times New Roman" w:hAnsi="Times New Roman" w:cs="Times New Roman"/>
          <w:sz w:val="24"/>
          <w:szCs w:val="24"/>
          <w:lang w:val="en-US"/>
        </w:rPr>
      </w:pPr>
      <w:hyperlink r:id="rId93" w:history="1">
        <w:proofErr w:type="spellStart"/>
        <w:r w:rsidRPr="00381546">
          <w:rPr>
            <w:rFonts w:ascii="Times New Roman" w:eastAsia="Times New Roman" w:hAnsi="Times New Roman" w:cs="Times New Roman"/>
            <w:color w:val="000000"/>
            <w:sz w:val="24"/>
            <w:szCs w:val="24"/>
            <w:lang w:val="en-US"/>
          </w:rPr>
          <w:t>Alfjorden</w:t>
        </w:r>
        <w:proofErr w:type="spellEnd"/>
        <w:r w:rsidRPr="00381546">
          <w:rPr>
            <w:rFonts w:ascii="Times New Roman" w:eastAsia="Times New Roman" w:hAnsi="Times New Roman" w:cs="Times New Roman"/>
            <w:color w:val="000000"/>
            <w:sz w:val="24"/>
            <w:szCs w:val="24"/>
            <w:lang w:val="en-US"/>
          </w:rPr>
          <w:t xml:space="preserve">, A., </w:t>
        </w:r>
        <w:proofErr w:type="spellStart"/>
        <w:r w:rsidRPr="00381546">
          <w:rPr>
            <w:rFonts w:ascii="Times New Roman" w:eastAsia="Times New Roman" w:hAnsi="Times New Roman" w:cs="Times New Roman"/>
            <w:color w:val="000000"/>
            <w:sz w:val="24"/>
            <w:szCs w:val="24"/>
            <w:lang w:val="en-US"/>
          </w:rPr>
          <w:t>Areskog</w:t>
        </w:r>
        <w:proofErr w:type="spellEnd"/>
        <w:r w:rsidRPr="00381546">
          <w:rPr>
            <w:rFonts w:ascii="Times New Roman" w:eastAsia="Times New Roman" w:hAnsi="Times New Roman" w:cs="Times New Roman"/>
            <w:color w:val="000000"/>
            <w:sz w:val="24"/>
            <w:szCs w:val="24"/>
            <w:lang w:val="en-US"/>
          </w:rPr>
          <w:t xml:space="preserve">, M., Bruno, D., Carnegie, R., </w:t>
        </w:r>
        <w:proofErr w:type="spellStart"/>
        <w:r w:rsidRPr="00381546">
          <w:rPr>
            <w:rFonts w:ascii="Times New Roman" w:eastAsia="Times New Roman" w:hAnsi="Times New Roman" w:cs="Times New Roman"/>
            <w:color w:val="000000"/>
            <w:sz w:val="24"/>
            <w:szCs w:val="24"/>
            <w:lang w:val="en-US"/>
          </w:rPr>
          <w:t>Cheslett</w:t>
        </w:r>
        <w:proofErr w:type="spellEnd"/>
        <w:r w:rsidRPr="00381546">
          <w:rPr>
            <w:rFonts w:ascii="Times New Roman" w:eastAsia="Times New Roman" w:hAnsi="Times New Roman" w:cs="Times New Roman"/>
            <w:color w:val="000000"/>
            <w:sz w:val="24"/>
            <w:szCs w:val="24"/>
            <w:lang w:val="en-US"/>
          </w:rPr>
          <w:t xml:space="preserve">, D., Feist, S., Ford, S., et al. 2017. New Trends in Important Diseases Affecting the Culture of Fish and </w:t>
        </w:r>
        <w:proofErr w:type="spellStart"/>
        <w:r w:rsidRPr="00381546">
          <w:rPr>
            <w:rFonts w:ascii="Times New Roman" w:eastAsia="Times New Roman" w:hAnsi="Times New Roman" w:cs="Times New Roman"/>
            <w:color w:val="000000"/>
            <w:sz w:val="24"/>
            <w:szCs w:val="24"/>
            <w:lang w:val="en-US"/>
          </w:rPr>
          <w:t>Molluscs</w:t>
        </w:r>
        <w:proofErr w:type="spellEnd"/>
        <w:r w:rsidRPr="00381546">
          <w:rPr>
            <w:rFonts w:ascii="Times New Roman" w:eastAsia="Times New Roman" w:hAnsi="Times New Roman" w:cs="Times New Roman"/>
            <w:color w:val="000000"/>
            <w:sz w:val="24"/>
            <w:szCs w:val="24"/>
            <w:lang w:val="en-US"/>
          </w:rPr>
          <w:t xml:space="preserve"> </w:t>
        </w:r>
        <w:bookmarkStart w:id="97" w:name="_GoBack"/>
        <w:bookmarkEnd w:id="97"/>
        <w:r w:rsidRPr="00381546">
          <w:rPr>
            <w:rFonts w:ascii="Times New Roman" w:eastAsia="Times New Roman" w:hAnsi="Times New Roman" w:cs="Times New Roman"/>
            <w:color w:val="000000"/>
            <w:sz w:val="24"/>
            <w:szCs w:val="24"/>
            <w:lang w:val="en-US"/>
          </w:rPr>
          <w:t>in the ICES Area 2002 – 2015. 337. 337 ICES Cooperative Research.</w:t>
        </w:r>
      </w:hyperlink>
    </w:p>
    <w:p w14:paraId="68B51A19"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4" w:history="1">
        <w:r w:rsidRPr="00381546">
          <w:rPr>
            <w:rFonts w:ascii="Times New Roman" w:eastAsia="Times New Roman" w:hAnsi="Times New Roman" w:cs="Times New Roman"/>
            <w:color w:val="000000"/>
            <w:sz w:val="24"/>
            <w:szCs w:val="24"/>
            <w:lang w:val="en-US"/>
          </w:rPr>
          <w:t xml:space="preserve">Bailey-Brock, J. H. 1990.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nuchalis</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Woodwick</w:t>
        </w:r>
        <w:proofErr w:type="spellEnd"/>
        <w:r w:rsidRPr="00381546">
          <w:rPr>
            <w:rFonts w:ascii="Times New Roman" w:eastAsia="Times New Roman" w:hAnsi="Times New Roman" w:cs="Times New Roman"/>
            <w:color w:val="000000"/>
            <w:sz w:val="24"/>
            <w:szCs w:val="24"/>
            <w:lang w:val="en-US"/>
          </w:rPr>
          <w:t>, 1953 that was possibly transported to Hawaii with shipments of shrimp from western Mexico. Pac. Sci. 44: 81–87.</w:t>
        </w:r>
      </w:hyperlink>
    </w:p>
    <w:p w14:paraId="06B7296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5" w:history="1">
        <w:r w:rsidRPr="00381546">
          <w:rPr>
            <w:rFonts w:ascii="Times New Roman" w:eastAsia="Times New Roman" w:hAnsi="Times New Roman" w:cs="Times New Roman"/>
            <w:color w:val="000000"/>
            <w:sz w:val="24"/>
            <w:szCs w:val="24"/>
            <w:lang w:val="en-US"/>
          </w:rPr>
          <w:t xml:space="preserve">Bailey-Brock, J. H., &amp; A. Ringwood. 1982. Methods for control of the mud blister worm,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color w:val="000000"/>
            <w:sz w:val="24"/>
            <w:szCs w:val="24"/>
            <w:lang w:val="en-US"/>
          </w:rPr>
          <w:t>. Hawaiian oyster culture. Sea Grant Quarterly 4: 6.</w:t>
        </w:r>
      </w:hyperlink>
    </w:p>
    <w:p w14:paraId="3BBCBCC5"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6" w:history="1">
        <w:proofErr w:type="spellStart"/>
        <w:r w:rsidRPr="00381546">
          <w:rPr>
            <w:rFonts w:ascii="Times New Roman" w:eastAsia="Times New Roman" w:hAnsi="Times New Roman" w:cs="Times New Roman"/>
            <w:color w:val="000000"/>
            <w:sz w:val="24"/>
            <w:szCs w:val="24"/>
            <w:lang w:val="en-US"/>
          </w:rPr>
          <w:t>Barnabás</w:t>
        </w:r>
        <w:proofErr w:type="spellEnd"/>
        <w:r w:rsidRPr="00381546">
          <w:rPr>
            <w:rFonts w:ascii="Times New Roman" w:eastAsia="Times New Roman" w:hAnsi="Times New Roman" w:cs="Times New Roman"/>
            <w:color w:val="000000"/>
            <w:sz w:val="24"/>
            <w:szCs w:val="24"/>
            <w:lang w:val="en-US"/>
          </w:rPr>
          <w:t xml:space="preserve">, B., K. </w:t>
        </w:r>
        <w:proofErr w:type="spellStart"/>
        <w:r w:rsidRPr="00381546">
          <w:rPr>
            <w:rFonts w:ascii="Times New Roman" w:eastAsia="Times New Roman" w:hAnsi="Times New Roman" w:cs="Times New Roman"/>
            <w:color w:val="000000"/>
            <w:sz w:val="24"/>
            <w:szCs w:val="24"/>
            <w:lang w:val="en-US"/>
          </w:rPr>
          <w:t>Jäger</w:t>
        </w:r>
        <w:proofErr w:type="spellEnd"/>
        <w:r w:rsidRPr="00381546">
          <w:rPr>
            <w:rFonts w:ascii="Times New Roman" w:eastAsia="Times New Roman" w:hAnsi="Times New Roman" w:cs="Times New Roman"/>
            <w:color w:val="000000"/>
            <w:sz w:val="24"/>
            <w:szCs w:val="24"/>
            <w:lang w:val="en-US"/>
          </w:rPr>
          <w:t xml:space="preserve">, </w:t>
        </w:r>
      </w:hyperlink>
      <w:hyperlink r:id="rId97" w:history="1">
        <w:r w:rsidRPr="00381546">
          <w:rPr>
            <w:rFonts w:ascii="Times New Roman" w:eastAsia="Times New Roman" w:hAnsi="Times New Roman" w:cs="Times New Roman"/>
            <w:color w:val="000000"/>
            <w:sz w:val="24"/>
            <w:szCs w:val="24"/>
            <w:lang w:val="en-US"/>
          </w:rPr>
          <w:t>&amp;</w:t>
        </w:r>
      </w:hyperlink>
      <w:hyperlink r:id="rId98" w:history="1">
        <w:r w:rsidRPr="00381546">
          <w:rPr>
            <w:rFonts w:ascii="Times New Roman" w:eastAsia="Times New Roman" w:hAnsi="Times New Roman" w:cs="Times New Roman"/>
            <w:color w:val="000000"/>
            <w:sz w:val="24"/>
            <w:szCs w:val="24"/>
            <w:lang w:val="en-US"/>
          </w:rPr>
          <w:t xml:space="preserve"> A. </w:t>
        </w:r>
        <w:proofErr w:type="spellStart"/>
        <w:r w:rsidRPr="00381546">
          <w:rPr>
            <w:rFonts w:ascii="Times New Roman" w:eastAsia="Times New Roman" w:hAnsi="Times New Roman" w:cs="Times New Roman"/>
            <w:color w:val="000000"/>
            <w:sz w:val="24"/>
            <w:szCs w:val="24"/>
            <w:lang w:val="en-US"/>
          </w:rPr>
          <w:t>Fehér</w:t>
        </w:r>
        <w:proofErr w:type="spellEnd"/>
        <w:r w:rsidRPr="00381546">
          <w:rPr>
            <w:rFonts w:ascii="Times New Roman" w:eastAsia="Times New Roman" w:hAnsi="Times New Roman" w:cs="Times New Roman"/>
            <w:color w:val="000000"/>
            <w:sz w:val="24"/>
            <w:szCs w:val="24"/>
            <w:lang w:val="en-US"/>
          </w:rPr>
          <w:t>. 2008. The effect of drought and heat stress on reproductive processes in cereals. Plant Cell Environ. 31: 11–38.</w:t>
        </w:r>
      </w:hyperlink>
    </w:p>
    <w:p w14:paraId="52A2B5A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Benson, G.G. &amp; A. </w:t>
      </w:r>
      <w:proofErr w:type="spellStart"/>
      <w:r w:rsidRPr="00381546">
        <w:rPr>
          <w:rFonts w:ascii="Times New Roman" w:eastAsia="Times New Roman" w:hAnsi="Times New Roman" w:cs="Times New Roman"/>
          <w:color w:val="000000"/>
          <w:sz w:val="24"/>
          <w:szCs w:val="24"/>
          <w:lang w:val="en-US"/>
        </w:rPr>
        <w:t>Gyler</w:t>
      </w:r>
      <w:proofErr w:type="spellEnd"/>
      <w:r w:rsidRPr="00381546">
        <w:rPr>
          <w:rFonts w:ascii="Times New Roman" w:eastAsia="Times New Roman" w:hAnsi="Times New Roman" w:cs="Times New Roman"/>
          <w:color w:val="000000"/>
          <w:sz w:val="24"/>
          <w:szCs w:val="24"/>
          <w:lang w:val="en-US"/>
        </w:rPr>
        <w:t xml:space="preserve">., 1887.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The Hawkesbury River Oyster Beds. Commissioners Of Fisheries. 1887. Fisheries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Colony: Report Of Commissioners Of Fisheries Up To 31st December, 1888. Appendix G: Pp. 11–12.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73.</w:t>
      </w:r>
    </w:p>
    <w:p w14:paraId="472054B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9" w:history="1">
        <w:r w:rsidRPr="00381546">
          <w:rPr>
            <w:rFonts w:ascii="Times New Roman" w:eastAsia="Times New Roman" w:hAnsi="Times New Roman" w:cs="Times New Roman"/>
            <w:color w:val="000000"/>
            <w:sz w:val="24"/>
            <w:szCs w:val="24"/>
            <w:lang w:val="en-US"/>
          </w:rPr>
          <w:t xml:space="preserve">Blake, J. A. 1969. Reproduction and larval development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from northern New England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Ophelia 7: 1–63.</w:t>
        </w:r>
      </w:hyperlink>
    </w:p>
    <w:p w14:paraId="3E5F948D"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0" w:history="1">
        <w:r w:rsidRPr="00381546">
          <w:rPr>
            <w:rFonts w:ascii="Times New Roman" w:eastAsia="Times New Roman" w:hAnsi="Times New Roman" w:cs="Times New Roman"/>
            <w:color w:val="000000"/>
            <w:sz w:val="24"/>
            <w:szCs w:val="24"/>
            <w:lang w:val="en-US"/>
          </w:rPr>
          <w:t xml:space="preserve">Blake, J. A. </w:t>
        </w:r>
      </w:hyperlink>
      <w:hyperlink r:id="rId101" w:history="1">
        <w:r w:rsidRPr="00381546">
          <w:rPr>
            <w:rFonts w:ascii="Times New Roman" w:eastAsia="Times New Roman" w:hAnsi="Times New Roman" w:cs="Times New Roman"/>
            <w:color w:val="000000"/>
            <w:sz w:val="24"/>
            <w:szCs w:val="24"/>
            <w:lang w:val="en-US"/>
          </w:rPr>
          <w:t>&amp;</w:t>
        </w:r>
      </w:hyperlink>
      <w:hyperlink r:id="rId102" w:history="1">
        <w:r w:rsidRPr="00381546">
          <w:rPr>
            <w:rFonts w:ascii="Times New Roman" w:eastAsia="Times New Roman" w:hAnsi="Times New Roman" w:cs="Times New Roman"/>
            <w:color w:val="000000"/>
            <w:sz w:val="24"/>
            <w:szCs w:val="24"/>
            <w:lang w:val="en-US"/>
          </w:rPr>
          <w:t xml:space="preserve"> P. L. </w:t>
        </w:r>
        <w:proofErr w:type="spellStart"/>
        <w:r w:rsidRPr="00381546">
          <w:rPr>
            <w:rFonts w:ascii="Times New Roman" w:eastAsia="Times New Roman" w:hAnsi="Times New Roman" w:cs="Times New Roman"/>
            <w:color w:val="000000"/>
            <w:sz w:val="24"/>
            <w:szCs w:val="24"/>
            <w:lang w:val="en-US"/>
          </w:rPr>
          <w:t>Arnofsky</w:t>
        </w:r>
        <w:proofErr w:type="spellEnd"/>
        <w:r w:rsidRPr="00381546">
          <w:rPr>
            <w:rFonts w:ascii="Times New Roman" w:eastAsia="Times New Roman" w:hAnsi="Times New Roman" w:cs="Times New Roman"/>
            <w:color w:val="000000"/>
            <w:sz w:val="24"/>
            <w:szCs w:val="24"/>
            <w:lang w:val="en-US"/>
          </w:rPr>
          <w:t xml:space="preserve">. 1999. Reproduction and larval development of the </w:t>
        </w:r>
        <w:proofErr w:type="spellStart"/>
        <w:r w:rsidRPr="00381546">
          <w:rPr>
            <w:rFonts w:ascii="Times New Roman" w:eastAsia="Times New Roman" w:hAnsi="Times New Roman" w:cs="Times New Roman"/>
            <w:color w:val="000000"/>
            <w:sz w:val="24"/>
            <w:szCs w:val="24"/>
            <w:lang w:val="en-US"/>
          </w:rPr>
          <w:t>spioniform</w:t>
        </w:r>
        <w:proofErr w:type="spellEnd"/>
        <w:r w:rsidRPr="00381546">
          <w:rPr>
            <w:rFonts w:ascii="Times New Roman" w:eastAsia="Times New Roman" w:hAnsi="Times New Roman" w:cs="Times New Roman"/>
            <w:color w:val="000000"/>
            <w:sz w:val="24"/>
            <w:szCs w:val="24"/>
            <w:lang w:val="en-US"/>
          </w:rPr>
          <w:t xml:space="preserve"> Polychaeta with application to systematics and phylogeny. </w:t>
        </w:r>
        <w:proofErr w:type="spellStart"/>
        <w:r w:rsidRPr="00381546">
          <w:rPr>
            <w:rFonts w:ascii="Times New Roman" w:eastAsia="Times New Roman" w:hAnsi="Times New Roman" w:cs="Times New Roman"/>
            <w:color w:val="000000"/>
            <w:sz w:val="24"/>
            <w:szCs w:val="24"/>
            <w:lang w:val="en-US"/>
          </w:rPr>
          <w:t>Hydrobiologia</w:t>
        </w:r>
        <w:proofErr w:type="spellEnd"/>
        <w:r w:rsidRPr="00381546">
          <w:rPr>
            <w:rFonts w:ascii="Times New Roman" w:eastAsia="Times New Roman" w:hAnsi="Times New Roman" w:cs="Times New Roman"/>
            <w:color w:val="000000"/>
            <w:sz w:val="24"/>
            <w:szCs w:val="24"/>
            <w:lang w:val="en-US"/>
          </w:rPr>
          <w:t xml:space="preserve"> 402: 57–106.</w:t>
        </w:r>
      </w:hyperlink>
    </w:p>
    <w:p w14:paraId="73D2C06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3" w:history="1">
        <w:r w:rsidRPr="00381546">
          <w:rPr>
            <w:rFonts w:ascii="Times New Roman" w:eastAsia="Times New Roman" w:hAnsi="Times New Roman" w:cs="Times New Roman"/>
            <w:color w:val="000000"/>
            <w:sz w:val="24"/>
            <w:szCs w:val="24"/>
            <w:lang w:val="en-US"/>
          </w:rPr>
          <w:t xml:space="preserve">Blake, J. A., </w:t>
        </w:r>
      </w:hyperlink>
      <w:hyperlink r:id="rId104" w:history="1">
        <w:r w:rsidRPr="00381546">
          <w:rPr>
            <w:rFonts w:ascii="Times New Roman" w:eastAsia="Times New Roman" w:hAnsi="Times New Roman" w:cs="Times New Roman"/>
            <w:color w:val="000000"/>
            <w:sz w:val="24"/>
            <w:szCs w:val="24"/>
            <w:lang w:val="en-US"/>
          </w:rPr>
          <w:t>&amp;</w:t>
        </w:r>
      </w:hyperlink>
      <w:hyperlink r:id="rId105" w:history="1">
        <w:r w:rsidRPr="00381546">
          <w:rPr>
            <w:rFonts w:ascii="Times New Roman" w:eastAsia="Times New Roman" w:hAnsi="Times New Roman" w:cs="Times New Roman"/>
            <w:color w:val="000000"/>
            <w:sz w:val="24"/>
            <w:szCs w:val="24"/>
            <w:lang w:val="en-US"/>
          </w:rPr>
          <w:t xml:space="preserve"> K. H. </w:t>
        </w:r>
        <w:proofErr w:type="spellStart"/>
        <w:r w:rsidRPr="00381546">
          <w:rPr>
            <w:rFonts w:ascii="Times New Roman" w:eastAsia="Times New Roman" w:hAnsi="Times New Roman" w:cs="Times New Roman"/>
            <w:color w:val="000000"/>
            <w:sz w:val="24"/>
            <w:szCs w:val="24"/>
            <w:lang w:val="en-US"/>
          </w:rPr>
          <w:t>Woodwick</w:t>
        </w:r>
        <w:proofErr w:type="spellEnd"/>
        <w:r w:rsidRPr="00381546">
          <w:rPr>
            <w:rFonts w:ascii="Times New Roman" w:eastAsia="Times New Roman" w:hAnsi="Times New Roman" w:cs="Times New Roman"/>
            <w:color w:val="000000"/>
            <w:sz w:val="24"/>
            <w:szCs w:val="24"/>
            <w:lang w:val="en-US"/>
          </w:rPr>
          <w:t xml:space="preserve">. 1971. New species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from the coast of California. Bulletin of the Southern California Academy of Sciences 70: 72–79.</w:t>
        </w:r>
      </w:hyperlink>
    </w:p>
    <w:p w14:paraId="772C582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Blake, J. A. 2017. Larval Development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Polychaeta From The Northern California Coast. Fourteen Additional Species Together </w:t>
      </w:r>
      <w:proofErr w:type="gramStart"/>
      <w:r w:rsidRPr="00381546">
        <w:rPr>
          <w:rFonts w:ascii="Times New Roman" w:eastAsia="Times New Roman" w:hAnsi="Times New Roman" w:cs="Times New Roman"/>
          <w:color w:val="000000"/>
          <w:sz w:val="24"/>
          <w:szCs w:val="24"/>
          <w:lang w:val="en-US"/>
        </w:rPr>
        <w:t>With</w:t>
      </w:r>
      <w:proofErr w:type="gramEnd"/>
      <w:r w:rsidRPr="00381546">
        <w:rPr>
          <w:rFonts w:ascii="Times New Roman" w:eastAsia="Times New Roman" w:hAnsi="Times New Roman" w:cs="Times New Roman"/>
          <w:color w:val="000000"/>
          <w:sz w:val="24"/>
          <w:szCs w:val="24"/>
          <w:lang w:val="en-US"/>
        </w:rPr>
        <w:t xml:space="preserve"> Seasonality Of Planktic Larvae Over A 5-year Period. Journal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Marine Biological Association Of The United Kingdom. Marine Biological Association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United Kingdom 97 (5). Cambridge University Press:1081–1133.</w:t>
      </w:r>
    </w:p>
    <w:p w14:paraId="7B3ED27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6" w:history="1">
        <w:proofErr w:type="spellStart"/>
        <w:r w:rsidRPr="00381546">
          <w:rPr>
            <w:rFonts w:ascii="Times New Roman" w:eastAsia="Times New Roman" w:hAnsi="Times New Roman" w:cs="Times New Roman"/>
            <w:color w:val="000000"/>
            <w:sz w:val="24"/>
            <w:szCs w:val="24"/>
            <w:lang w:val="en-US"/>
          </w:rPr>
          <w:t>Boonzaaier</w:t>
        </w:r>
        <w:proofErr w:type="spellEnd"/>
        <w:r w:rsidRPr="00381546">
          <w:rPr>
            <w:rFonts w:ascii="Times New Roman" w:eastAsia="Times New Roman" w:hAnsi="Times New Roman" w:cs="Times New Roman"/>
            <w:color w:val="000000"/>
            <w:sz w:val="24"/>
            <w:szCs w:val="24"/>
            <w:lang w:val="en-US"/>
          </w:rPr>
          <w:t xml:space="preserve">, M. K., S. </w:t>
        </w:r>
        <w:proofErr w:type="spellStart"/>
        <w:r w:rsidRPr="00381546">
          <w:rPr>
            <w:rFonts w:ascii="Times New Roman" w:eastAsia="Times New Roman" w:hAnsi="Times New Roman" w:cs="Times New Roman"/>
            <w:color w:val="000000"/>
            <w:sz w:val="24"/>
            <w:szCs w:val="24"/>
            <w:lang w:val="en-US"/>
          </w:rPr>
          <w:t>Neethling</w:t>
        </w:r>
        <w:proofErr w:type="spellEnd"/>
        <w:r w:rsidRPr="00381546">
          <w:rPr>
            <w:rFonts w:ascii="Times New Roman" w:eastAsia="Times New Roman" w:hAnsi="Times New Roman" w:cs="Times New Roman"/>
            <w:color w:val="000000"/>
            <w:sz w:val="24"/>
            <w:szCs w:val="24"/>
            <w:lang w:val="en-US"/>
          </w:rPr>
          <w:t xml:space="preserve">, A. Mouton, and C. A. Simon. 2014. </w:t>
        </w:r>
        <w:proofErr w:type="spellStart"/>
        <w:r w:rsidRPr="00381546">
          <w:rPr>
            <w:rFonts w:ascii="Times New Roman" w:eastAsia="Times New Roman" w:hAnsi="Times New Roman" w:cs="Times New Roman"/>
            <w:color w:val="000000"/>
            <w:sz w:val="24"/>
            <w:szCs w:val="24"/>
            <w:lang w:val="en-US"/>
          </w:rPr>
          <w:t>Polydorid</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polychaetes</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on farmed and wild abalone (</w:t>
        </w:r>
        <w:proofErr w:type="spellStart"/>
        <w:r w:rsidRPr="00381546">
          <w:rPr>
            <w:rFonts w:ascii="Times New Roman" w:eastAsia="Times New Roman" w:hAnsi="Times New Roman" w:cs="Times New Roman"/>
            <w:i/>
            <w:iCs/>
            <w:color w:val="000000"/>
            <w:sz w:val="24"/>
            <w:szCs w:val="24"/>
            <w:lang w:val="en-US"/>
          </w:rPr>
          <w:t>Haliotis</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midae</w:t>
        </w:r>
        <w:proofErr w:type="spellEnd"/>
        <w:r w:rsidRPr="00381546">
          <w:rPr>
            <w:rFonts w:ascii="Times New Roman" w:eastAsia="Times New Roman" w:hAnsi="Times New Roman" w:cs="Times New Roman"/>
            <w:color w:val="000000"/>
            <w:sz w:val="24"/>
            <w:szCs w:val="24"/>
            <w:lang w:val="en-US"/>
          </w:rPr>
          <w:t>) in South Africa: an epidemiological survey. Afr. J. Mar. Sci. 36: 369–376.</w:t>
        </w:r>
      </w:hyperlink>
    </w:p>
    <w:p w14:paraId="341D1AA3"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7" w:history="1">
        <w:r w:rsidRPr="00381546">
          <w:rPr>
            <w:rFonts w:ascii="Times New Roman" w:eastAsia="Times New Roman" w:hAnsi="Times New Roman" w:cs="Times New Roman"/>
            <w:color w:val="000000"/>
            <w:sz w:val="24"/>
            <w:szCs w:val="24"/>
            <w:lang w:val="en-US"/>
          </w:rPr>
          <w:t xml:space="preserve">Bower, S. M., J. </w:t>
        </w:r>
        <w:proofErr w:type="spellStart"/>
        <w:r w:rsidRPr="00381546">
          <w:rPr>
            <w:rFonts w:ascii="Times New Roman" w:eastAsia="Times New Roman" w:hAnsi="Times New Roman" w:cs="Times New Roman"/>
            <w:color w:val="000000"/>
            <w:sz w:val="24"/>
            <w:szCs w:val="24"/>
            <w:lang w:val="en-US"/>
          </w:rPr>
          <w:t>Blackbourn</w:t>
        </w:r>
        <w:proofErr w:type="spellEnd"/>
        <w:r w:rsidRPr="00381546">
          <w:rPr>
            <w:rFonts w:ascii="Times New Roman" w:eastAsia="Times New Roman" w:hAnsi="Times New Roman" w:cs="Times New Roman"/>
            <w:color w:val="000000"/>
            <w:sz w:val="24"/>
            <w:szCs w:val="24"/>
            <w:lang w:val="en-US"/>
          </w:rPr>
          <w:t>, G. R. Meyer, &amp; D. J. H. Nishimura. 1992. Diseases of cultured Japanese scallops (</w:t>
        </w:r>
        <w:proofErr w:type="spellStart"/>
        <w:r w:rsidRPr="00381546">
          <w:rPr>
            <w:rFonts w:ascii="Times New Roman" w:eastAsia="Times New Roman" w:hAnsi="Times New Roman" w:cs="Times New Roman"/>
            <w:i/>
            <w:iCs/>
            <w:color w:val="000000"/>
            <w:sz w:val="24"/>
            <w:szCs w:val="24"/>
            <w:lang w:val="en-US"/>
          </w:rPr>
          <w:t>Patinopecten</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yessoensis</w:t>
        </w:r>
        <w:proofErr w:type="spellEnd"/>
        <w:r w:rsidRPr="00381546">
          <w:rPr>
            <w:rFonts w:ascii="Times New Roman" w:eastAsia="Times New Roman" w:hAnsi="Times New Roman" w:cs="Times New Roman"/>
            <w:color w:val="000000"/>
            <w:sz w:val="24"/>
            <w:szCs w:val="24"/>
            <w:lang w:val="en-US"/>
          </w:rPr>
          <w:t>) in British Columbia, Canada. Aquaculture 107: 201–210.</w:t>
        </w:r>
      </w:hyperlink>
    </w:p>
    <w:p w14:paraId="5B93BF59"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8" w:history="1">
        <w:r w:rsidRPr="00381546">
          <w:rPr>
            <w:rFonts w:ascii="Times New Roman" w:eastAsia="Times New Roman" w:hAnsi="Times New Roman" w:cs="Times New Roman"/>
            <w:color w:val="000000"/>
            <w:sz w:val="24"/>
            <w:szCs w:val="24"/>
            <w:lang w:val="en-US"/>
          </w:rPr>
          <w:t xml:space="preserve">Bower, S. M., S. E. </w:t>
        </w:r>
        <w:proofErr w:type="spellStart"/>
        <w:r w:rsidRPr="00381546">
          <w:rPr>
            <w:rFonts w:ascii="Times New Roman" w:eastAsia="Times New Roman" w:hAnsi="Times New Roman" w:cs="Times New Roman"/>
            <w:color w:val="000000"/>
            <w:sz w:val="24"/>
            <w:szCs w:val="24"/>
            <w:lang w:val="en-US"/>
          </w:rPr>
          <w:t>McGladdery</w:t>
        </w:r>
        <w:proofErr w:type="spellEnd"/>
        <w:r w:rsidRPr="00381546">
          <w:rPr>
            <w:rFonts w:ascii="Times New Roman" w:eastAsia="Times New Roman" w:hAnsi="Times New Roman" w:cs="Times New Roman"/>
            <w:color w:val="000000"/>
            <w:sz w:val="24"/>
            <w:szCs w:val="24"/>
            <w:lang w:val="en-US"/>
          </w:rPr>
          <w:t xml:space="preserve">, and I. M. Price. 1994. Synopsis of infectious diseases and parasites of commercially exploited shellfish. </w:t>
        </w:r>
        <w:proofErr w:type="spellStart"/>
        <w:r w:rsidRPr="00381546">
          <w:rPr>
            <w:rFonts w:ascii="Times New Roman" w:eastAsia="Times New Roman" w:hAnsi="Times New Roman" w:cs="Times New Roman"/>
            <w:color w:val="000000"/>
            <w:sz w:val="24"/>
            <w:szCs w:val="24"/>
            <w:lang w:val="en-US"/>
          </w:rPr>
          <w:t>Annu</w:t>
        </w:r>
        <w:proofErr w:type="spellEnd"/>
        <w:r w:rsidRPr="00381546">
          <w:rPr>
            <w:rFonts w:ascii="Times New Roman" w:eastAsia="Times New Roman" w:hAnsi="Times New Roman" w:cs="Times New Roman"/>
            <w:color w:val="000000"/>
            <w:sz w:val="24"/>
            <w:szCs w:val="24"/>
            <w:lang w:val="en-US"/>
          </w:rPr>
          <w:t>. Rev. Fish Dis. 4: 1–199.</w:t>
        </w:r>
      </w:hyperlink>
    </w:p>
    <w:p w14:paraId="4E2094E5"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Brown, Shannon W. 2012. Salinity tolerance of the oyster </w:t>
      </w:r>
      <w:proofErr w:type="spellStart"/>
      <w:r w:rsidRPr="00381546">
        <w:rPr>
          <w:rFonts w:ascii="Times New Roman" w:eastAsia="Times New Roman" w:hAnsi="Times New Roman" w:cs="Times New Roman"/>
          <w:color w:val="000000"/>
          <w:sz w:val="24"/>
          <w:szCs w:val="24"/>
          <w:lang w:val="en-US"/>
        </w:rPr>
        <w:t>mudworm</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i/>
          <w:iCs/>
          <w:color w:val="000000"/>
          <w:sz w:val="24"/>
          <w:szCs w:val="24"/>
          <w:lang w:val="en-US"/>
        </w:rPr>
        <w:t xml:space="preserve"> </w:t>
      </w:r>
      <w:r w:rsidRPr="00381546">
        <w:rPr>
          <w:rFonts w:ascii="Times New Roman" w:eastAsia="Times New Roman" w:hAnsi="Times New Roman" w:cs="Times New Roman"/>
          <w:color w:val="000000"/>
          <w:sz w:val="24"/>
          <w:szCs w:val="24"/>
          <w:lang w:val="en-US"/>
        </w:rPr>
        <w:t xml:space="preserve">(Unpublished honors thesis). Honors college, University of Maine, Orono, Maine. </w:t>
      </w:r>
    </w:p>
    <w:p w14:paraId="52FCEDAE"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9" w:history="1">
        <w:proofErr w:type="spellStart"/>
        <w:r w:rsidRPr="00381546">
          <w:rPr>
            <w:rFonts w:ascii="Times New Roman" w:eastAsia="Times New Roman" w:hAnsi="Times New Roman" w:cs="Times New Roman"/>
            <w:color w:val="000000"/>
            <w:sz w:val="24"/>
            <w:szCs w:val="24"/>
            <w:lang w:val="en-US"/>
          </w:rPr>
          <w:t>Chambon</w:t>
        </w:r>
        <w:proofErr w:type="spellEnd"/>
        <w:r w:rsidRPr="00381546">
          <w:rPr>
            <w:rFonts w:ascii="Times New Roman" w:eastAsia="Times New Roman" w:hAnsi="Times New Roman" w:cs="Times New Roman"/>
            <w:color w:val="000000"/>
            <w:sz w:val="24"/>
            <w:szCs w:val="24"/>
            <w:lang w:val="en-US"/>
          </w:rPr>
          <w:t xml:space="preserve">, C., A. </w:t>
        </w:r>
        <w:proofErr w:type="spellStart"/>
        <w:r w:rsidRPr="00381546">
          <w:rPr>
            <w:rFonts w:ascii="Times New Roman" w:eastAsia="Times New Roman" w:hAnsi="Times New Roman" w:cs="Times New Roman"/>
            <w:color w:val="000000"/>
            <w:sz w:val="24"/>
            <w:szCs w:val="24"/>
            <w:lang w:val="en-US"/>
          </w:rPr>
          <w:t>Legeay</w:t>
        </w:r>
        <w:proofErr w:type="spellEnd"/>
        <w:r w:rsidRPr="00381546">
          <w:rPr>
            <w:rFonts w:ascii="Times New Roman" w:eastAsia="Times New Roman" w:hAnsi="Times New Roman" w:cs="Times New Roman"/>
            <w:color w:val="000000"/>
            <w:sz w:val="24"/>
            <w:szCs w:val="24"/>
            <w:lang w:val="en-US"/>
          </w:rPr>
          <w:t xml:space="preserve">, G. </w:t>
        </w:r>
        <w:proofErr w:type="spellStart"/>
        <w:r w:rsidRPr="00381546">
          <w:rPr>
            <w:rFonts w:ascii="Times New Roman" w:eastAsia="Times New Roman" w:hAnsi="Times New Roman" w:cs="Times New Roman"/>
            <w:color w:val="000000"/>
            <w:sz w:val="24"/>
            <w:szCs w:val="24"/>
            <w:lang w:val="en-US"/>
          </w:rPr>
          <w:t>Durrieu</w:t>
        </w:r>
        <w:proofErr w:type="spellEnd"/>
        <w:r w:rsidRPr="00381546">
          <w:rPr>
            <w:rFonts w:ascii="Times New Roman" w:eastAsia="Times New Roman" w:hAnsi="Times New Roman" w:cs="Times New Roman"/>
            <w:color w:val="000000"/>
            <w:sz w:val="24"/>
            <w:szCs w:val="24"/>
            <w:lang w:val="en-US"/>
          </w:rPr>
          <w:t xml:space="preserve">, P. Gonzalez, P. </w:t>
        </w:r>
        <w:proofErr w:type="spellStart"/>
        <w:r w:rsidRPr="00381546">
          <w:rPr>
            <w:rFonts w:ascii="Times New Roman" w:eastAsia="Times New Roman" w:hAnsi="Times New Roman" w:cs="Times New Roman"/>
            <w:color w:val="000000"/>
            <w:sz w:val="24"/>
            <w:szCs w:val="24"/>
            <w:lang w:val="en-US"/>
          </w:rPr>
          <w:t>Ciret</w:t>
        </w:r>
        <w:proofErr w:type="spellEnd"/>
        <w:r w:rsidRPr="00381546">
          <w:rPr>
            <w:rFonts w:ascii="Times New Roman" w:eastAsia="Times New Roman" w:hAnsi="Times New Roman" w:cs="Times New Roman"/>
            <w:color w:val="000000"/>
            <w:sz w:val="24"/>
            <w:szCs w:val="24"/>
            <w:lang w:val="en-US"/>
          </w:rPr>
          <w:t xml:space="preserve">, &amp; J-C. </w:t>
        </w:r>
        <w:proofErr w:type="spellStart"/>
        <w:r w:rsidRPr="00381546">
          <w:rPr>
            <w:rFonts w:ascii="Times New Roman" w:eastAsia="Times New Roman" w:hAnsi="Times New Roman" w:cs="Times New Roman"/>
            <w:color w:val="000000"/>
            <w:sz w:val="24"/>
            <w:szCs w:val="24"/>
            <w:lang w:val="en-US"/>
          </w:rPr>
          <w:t>Massabuau</w:t>
        </w:r>
        <w:proofErr w:type="spellEnd"/>
        <w:r w:rsidRPr="00381546">
          <w:rPr>
            <w:rFonts w:ascii="Times New Roman" w:eastAsia="Times New Roman" w:hAnsi="Times New Roman" w:cs="Times New Roman"/>
            <w:color w:val="000000"/>
            <w:sz w:val="24"/>
            <w:szCs w:val="24"/>
            <w:lang w:val="en-US"/>
          </w:rPr>
          <w:t xml:space="preserve">. 2007. Influence of the parasite worm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 on the </w:t>
        </w:r>
        <w:proofErr w:type="spellStart"/>
        <w:r w:rsidRPr="00381546">
          <w:rPr>
            <w:rFonts w:ascii="Times New Roman" w:eastAsia="Times New Roman" w:hAnsi="Times New Roman" w:cs="Times New Roman"/>
            <w:color w:val="000000"/>
            <w:sz w:val="24"/>
            <w:szCs w:val="24"/>
            <w:lang w:val="en-US"/>
          </w:rPr>
          <w:t>behaviour</w:t>
        </w:r>
        <w:proofErr w:type="spellEnd"/>
        <w:r w:rsidRPr="00381546">
          <w:rPr>
            <w:rFonts w:ascii="Times New Roman" w:eastAsia="Times New Roman" w:hAnsi="Times New Roman" w:cs="Times New Roman"/>
            <w:color w:val="000000"/>
            <w:sz w:val="24"/>
            <w:szCs w:val="24"/>
            <w:lang w:val="en-US"/>
          </w:rPr>
          <w:t xml:space="preserve"> of the oyster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gigas</w:t>
        </w:r>
        <w:proofErr w:type="spellEnd"/>
        <w:r w:rsidRPr="00381546">
          <w:rPr>
            <w:rFonts w:ascii="Times New Roman" w:eastAsia="Times New Roman" w:hAnsi="Times New Roman" w:cs="Times New Roman"/>
            <w:color w:val="000000"/>
            <w:sz w:val="24"/>
            <w:szCs w:val="24"/>
            <w:lang w:val="en-US"/>
          </w:rPr>
          <w:t>: a study of the respiratory impact and associated oxidative stress. Mar. Biol. 152: 329–338.</w:t>
        </w:r>
      </w:hyperlink>
    </w:p>
    <w:p w14:paraId="4C3719E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0" w:history="1">
        <w:proofErr w:type="spellStart"/>
        <w:r w:rsidRPr="00381546">
          <w:rPr>
            <w:rFonts w:ascii="Times New Roman" w:eastAsia="Times New Roman" w:hAnsi="Times New Roman" w:cs="Times New Roman"/>
            <w:color w:val="000000"/>
            <w:sz w:val="24"/>
            <w:szCs w:val="24"/>
            <w:lang w:val="en-US"/>
          </w:rPr>
          <w:t>Çinar</w:t>
        </w:r>
        <w:proofErr w:type="spellEnd"/>
        <w:r w:rsidRPr="00381546">
          <w:rPr>
            <w:rFonts w:ascii="Times New Roman" w:eastAsia="Times New Roman" w:hAnsi="Times New Roman" w:cs="Times New Roman"/>
            <w:color w:val="000000"/>
            <w:sz w:val="24"/>
            <w:szCs w:val="24"/>
            <w:lang w:val="en-US"/>
          </w:rPr>
          <w:t xml:space="preserve">, M. E. 2013. Alien </w:t>
        </w:r>
        <w:proofErr w:type="spellStart"/>
        <w:r w:rsidRPr="00381546">
          <w:rPr>
            <w:rFonts w:ascii="Times New Roman" w:eastAsia="Times New Roman" w:hAnsi="Times New Roman" w:cs="Times New Roman"/>
            <w:color w:val="000000"/>
            <w:sz w:val="24"/>
            <w:szCs w:val="24"/>
            <w:lang w:val="en-US"/>
          </w:rPr>
          <w:t>polychaete</w:t>
        </w:r>
        <w:proofErr w:type="spellEnd"/>
        <w:r w:rsidRPr="00381546">
          <w:rPr>
            <w:rFonts w:ascii="Times New Roman" w:eastAsia="Times New Roman" w:hAnsi="Times New Roman" w:cs="Times New Roman"/>
            <w:color w:val="000000"/>
            <w:sz w:val="24"/>
            <w:szCs w:val="24"/>
            <w:lang w:val="en-US"/>
          </w:rPr>
          <w:t xml:space="preserve"> species worldwide: current status and their impacts. J. Mar. Biol. Assoc. U. K. 93: 1257–1278.</w:t>
        </w:r>
      </w:hyperlink>
    </w:p>
    <w:p w14:paraId="78E9B01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1" w:history="1">
        <w:r w:rsidRPr="00381546">
          <w:rPr>
            <w:rFonts w:ascii="Times New Roman" w:eastAsia="Times New Roman" w:hAnsi="Times New Roman" w:cs="Times New Roman"/>
            <w:color w:val="000000"/>
            <w:sz w:val="24"/>
            <w:szCs w:val="24"/>
            <w:lang w:val="en-US"/>
          </w:rPr>
          <w:t>Clements, J. C., D. Bourque, J. McLaughlin, M. Stephenson, &amp; L. A. Comeau. 2017. Siltation increases the susceptibility of surface-cultured eastern oysters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virginica</w:t>
        </w:r>
        <w:r w:rsidRPr="00381546">
          <w:rPr>
            <w:rFonts w:ascii="Times New Roman" w:eastAsia="Times New Roman" w:hAnsi="Times New Roman" w:cs="Times New Roman"/>
            <w:color w:val="000000"/>
            <w:sz w:val="24"/>
            <w:szCs w:val="24"/>
            <w:lang w:val="en-US"/>
          </w:rPr>
          <w:t xml:space="preserve">) to parasitism by the </w:t>
        </w:r>
        <w:proofErr w:type="spellStart"/>
        <w:r w:rsidRPr="00381546">
          <w:rPr>
            <w:rFonts w:ascii="Times New Roman" w:eastAsia="Times New Roman" w:hAnsi="Times New Roman" w:cs="Times New Roman"/>
            <w:color w:val="000000"/>
            <w:sz w:val="24"/>
            <w:szCs w:val="24"/>
            <w:lang w:val="en-US"/>
          </w:rPr>
          <w:t>mudworm</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websteri</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Aquac</w:t>
        </w:r>
        <w:proofErr w:type="spellEnd"/>
        <w:r w:rsidRPr="00381546">
          <w:rPr>
            <w:rFonts w:ascii="Times New Roman" w:eastAsia="Times New Roman" w:hAnsi="Times New Roman" w:cs="Times New Roman"/>
            <w:color w:val="000000"/>
            <w:sz w:val="24"/>
            <w:szCs w:val="24"/>
            <w:lang w:val="en-US"/>
          </w:rPr>
          <w:t>. Res.</w:t>
        </w:r>
      </w:hyperlink>
    </w:p>
    <w:p w14:paraId="3816831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2" w:history="1">
        <w:r w:rsidRPr="00381546">
          <w:rPr>
            <w:rFonts w:ascii="Times New Roman" w:eastAsia="Times New Roman" w:hAnsi="Times New Roman" w:cs="Times New Roman"/>
            <w:color w:val="000000"/>
            <w:sz w:val="24"/>
            <w:szCs w:val="24"/>
            <w:lang w:val="en-US"/>
          </w:rPr>
          <w:t xml:space="preserve">Cox, B., P. </w:t>
        </w:r>
        <w:proofErr w:type="spellStart"/>
        <w:r w:rsidRPr="00381546">
          <w:rPr>
            <w:rFonts w:ascii="Times New Roman" w:eastAsia="Times New Roman" w:hAnsi="Times New Roman" w:cs="Times New Roman"/>
            <w:color w:val="000000"/>
            <w:sz w:val="24"/>
            <w:szCs w:val="24"/>
            <w:lang w:val="en-US"/>
          </w:rPr>
          <w:t>Kosmeyer</w:t>
        </w:r>
        <w:proofErr w:type="spellEnd"/>
        <w:r w:rsidRPr="00381546">
          <w:rPr>
            <w:rFonts w:ascii="Times New Roman" w:eastAsia="Times New Roman" w:hAnsi="Times New Roman" w:cs="Times New Roman"/>
            <w:color w:val="000000"/>
            <w:sz w:val="24"/>
            <w:szCs w:val="24"/>
            <w:lang w:val="en-US"/>
          </w:rPr>
          <w:t>, W. O’Connor, M. Dove, &amp; K. Johnstone. 2012. Oyster over-catch: Cold shock treatment. The Seafood CRC Company Ltd, the Fisheries Research and Development Corporation, Port Stephens Fisheries Institute, Industry &amp; Investment NSW and Tasmanian Oyster Research Council Ltd. Project 734.</w:t>
        </w:r>
      </w:hyperlink>
    </w:p>
    <w:p w14:paraId="52B087B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Cox, J.C., 1889. Report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Commissioners Of Fisheries For The Year Ending 31st December 1889. In Commissioners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Fisheries 1890.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30.</w:t>
      </w:r>
    </w:p>
    <w:p w14:paraId="59542AD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3" w:history="1">
        <w:r w:rsidRPr="00381546">
          <w:rPr>
            <w:rFonts w:ascii="Times New Roman" w:eastAsia="Times New Roman" w:hAnsi="Times New Roman" w:cs="Times New Roman"/>
            <w:color w:val="000000"/>
            <w:sz w:val="24"/>
            <w:szCs w:val="24"/>
            <w:lang w:val="en-US"/>
          </w:rPr>
          <w:t xml:space="preserve">David, A. A., C. A. </w:t>
        </w:r>
        <w:proofErr w:type="spellStart"/>
        <w:r w:rsidRPr="00381546">
          <w:rPr>
            <w:rFonts w:ascii="Times New Roman" w:eastAsia="Times New Roman" w:hAnsi="Times New Roman" w:cs="Times New Roman"/>
            <w:color w:val="000000"/>
            <w:sz w:val="24"/>
            <w:szCs w:val="24"/>
            <w:lang w:val="en-US"/>
          </w:rPr>
          <w:t>Matthee</w:t>
        </w:r>
        <w:proofErr w:type="spellEnd"/>
        <w:r w:rsidRPr="00381546">
          <w:rPr>
            <w:rFonts w:ascii="Times New Roman" w:eastAsia="Times New Roman" w:hAnsi="Times New Roman" w:cs="Times New Roman"/>
            <w:color w:val="000000"/>
            <w:sz w:val="24"/>
            <w:szCs w:val="24"/>
            <w:lang w:val="en-US"/>
          </w:rPr>
          <w:t xml:space="preserve">, &amp; C. A. Simon. 2014. </w:t>
        </w:r>
        <w:proofErr w:type="spellStart"/>
        <w:r w:rsidRPr="00381546">
          <w:rPr>
            <w:rFonts w:ascii="Times New Roman" w:eastAsia="Times New Roman" w:hAnsi="Times New Roman" w:cs="Times New Roman"/>
            <w:color w:val="000000"/>
            <w:sz w:val="24"/>
            <w:szCs w:val="24"/>
            <w:lang w:val="en-US"/>
          </w:rPr>
          <w:t>Poecilogony</w:t>
        </w:r>
        <w:proofErr w:type="spellEnd"/>
        <w:r w:rsidRPr="00381546">
          <w:rPr>
            <w:rFonts w:ascii="Times New Roman" w:eastAsia="Times New Roman" w:hAnsi="Times New Roman" w:cs="Times New Roman"/>
            <w:color w:val="000000"/>
            <w:sz w:val="24"/>
            <w:szCs w:val="24"/>
            <w:lang w:val="en-US"/>
          </w:rPr>
          <w:t xml:space="preserve"> in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hoplura</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xml:space="preserve">) from commercially important </w:t>
        </w:r>
        <w:proofErr w:type="spellStart"/>
        <w:r w:rsidRPr="00381546">
          <w:rPr>
            <w:rFonts w:ascii="Times New Roman" w:eastAsia="Times New Roman" w:hAnsi="Times New Roman" w:cs="Times New Roman"/>
            <w:color w:val="000000"/>
            <w:sz w:val="24"/>
            <w:szCs w:val="24"/>
            <w:lang w:val="en-US"/>
          </w:rPr>
          <w:t>molluscs</w:t>
        </w:r>
        <w:proofErr w:type="spellEnd"/>
        <w:r w:rsidRPr="00381546">
          <w:rPr>
            <w:rFonts w:ascii="Times New Roman" w:eastAsia="Times New Roman" w:hAnsi="Times New Roman" w:cs="Times New Roman"/>
            <w:color w:val="000000"/>
            <w:sz w:val="24"/>
            <w:szCs w:val="24"/>
            <w:lang w:val="en-US"/>
          </w:rPr>
          <w:t xml:space="preserve"> in South Africa. Mar. Biol. 161: 887–898.</w:t>
        </w:r>
      </w:hyperlink>
    </w:p>
    <w:p w14:paraId="0CFC310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4" w:history="1">
        <w:r w:rsidRPr="00381546">
          <w:rPr>
            <w:rFonts w:ascii="Times New Roman" w:eastAsia="Times New Roman" w:hAnsi="Times New Roman" w:cs="Times New Roman"/>
            <w:color w:val="000000"/>
            <w:sz w:val="24"/>
            <w:szCs w:val="24"/>
            <w:lang w:val="en-US"/>
          </w:rPr>
          <w:t xml:space="preserve">Dunphy, B. J., R. M. G. Wells, &amp; A. G. </w:t>
        </w:r>
        <w:proofErr w:type="spellStart"/>
        <w:r w:rsidRPr="00381546">
          <w:rPr>
            <w:rFonts w:ascii="Times New Roman" w:eastAsia="Times New Roman" w:hAnsi="Times New Roman" w:cs="Times New Roman"/>
            <w:color w:val="000000"/>
            <w:sz w:val="24"/>
            <w:szCs w:val="24"/>
            <w:lang w:val="en-US"/>
          </w:rPr>
          <w:t>Jeffs</w:t>
        </w:r>
        <w:proofErr w:type="spellEnd"/>
        <w:r w:rsidRPr="00381546">
          <w:rPr>
            <w:rFonts w:ascii="Times New Roman" w:eastAsia="Times New Roman" w:hAnsi="Times New Roman" w:cs="Times New Roman"/>
            <w:color w:val="000000"/>
            <w:sz w:val="24"/>
            <w:szCs w:val="24"/>
            <w:lang w:val="en-US"/>
          </w:rPr>
          <w:t xml:space="preserve">. 2005. </w:t>
        </w:r>
        <w:proofErr w:type="spellStart"/>
        <w:r w:rsidRPr="00381546">
          <w:rPr>
            <w:rFonts w:ascii="Times New Roman" w:eastAsia="Times New Roman" w:hAnsi="Times New Roman" w:cs="Times New Roman"/>
            <w:color w:val="000000"/>
            <w:sz w:val="24"/>
            <w:szCs w:val="24"/>
            <w:lang w:val="en-US"/>
          </w:rPr>
          <w:t>Polydorid</w:t>
        </w:r>
        <w:proofErr w:type="spellEnd"/>
        <w:r w:rsidRPr="00381546">
          <w:rPr>
            <w:rFonts w:ascii="Times New Roman" w:eastAsia="Times New Roman" w:hAnsi="Times New Roman" w:cs="Times New Roman"/>
            <w:color w:val="000000"/>
            <w:sz w:val="24"/>
            <w:szCs w:val="24"/>
            <w:lang w:val="en-US"/>
          </w:rPr>
          <w:t xml:space="preserve"> infestation in the flat oyster, </w:t>
        </w:r>
        <w:proofErr w:type="spellStart"/>
        <w:r w:rsidRPr="00381546">
          <w:rPr>
            <w:rFonts w:ascii="Times New Roman" w:eastAsia="Times New Roman" w:hAnsi="Times New Roman" w:cs="Times New Roman"/>
            <w:i/>
            <w:iCs/>
            <w:color w:val="000000"/>
            <w:sz w:val="24"/>
            <w:szCs w:val="24"/>
            <w:lang w:val="en-US"/>
          </w:rPr>
          <w:t>Tiostrea</w:t>
        </w:r>
        <w:proofErr w:type="spellEnd"/>
        <w:r w:rsidRPr="00381546">
          <w:rPr>
            <w:rFonts w:ascii="Times New Roman" w:eastAsia="Times New Roman" w:hAnsi="Times New Roman" w:cs="Times New Roman"/>
            <w:i/>
            <w:iCs/>
            <w:color w:val="000000"/>
            <w:sz w:val="24"/>
            <w:szCs w:val="24"/>
            <w:lang w:val="en-US"/>
          </w:rPr>
          <w:t xml:space="preserve"> chilensis</w:t>
        </w:r>
        <w:r w:rsidRPr="00381546">
          <w:rPr>
            <w:rFonts w:ascii="Times New Roman" w:eastAsia="Times New Roman" w:hAnsi="Times New Roman" w:cs="Times New Roman"/>
            <w:color w:val="000000"/>
            <w:sz w:val="24"/>
            <w:szCs w:val="24"/>
            <w:lang w:val="en-US"/>
          </w:rPr>
          <w:t xml:space="preserve">: hyposaline treatment for an aquaculture candidate. </w:t>
        </w:r>
        <w:proofErr w:type="spellStart"/>
        <w:r w:rsidRPr="00381546">
          <w:rPr>
            <w:rFonts w:ascii="Times New Roman" w:eastAsia="Times New Roman" w:hAnsi="Times New Roman" w:cs="Times New Roman"/>
            <w:color w:val="000000"/>
            <w:sz w:val="24"/>
            <w:szCs w:val="24"/>
            <w:lang w:val="en-US"/>
          </w:rPr>
          <w:t>Aquac</w:t>
        </w:r>
        <w:proofErr w:type="spellEnd"/>
        <w:r w:rsidRPr="00381546">
          <w:rPr>
            <w:rFonts w:ascii="Times New Roman" w:eastAsia="Times New Roman" w:hAnsi="Times New Roman" w:cs="Times New Roman"/>
            <w:color w:val="000000"/>
            <w:sz w:val="24"/>
            <w:szCs w:val="24"/>
            <w:lang w:val="en-US"/>
          </w:rPr>
          <w:t>. Int. 13: 351–358.</w:t>
        </w:r>
      </w:hyperlink>
    </w:p>
    <w:p w14:paraId="41F1B8DA"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lastRenderedPageBreak/>
        <w:t xml:space="preserve">Edgar, Graham J. 2001. </w:t>
      </w:r>
      <w:r w:rsidRPr="00381546">
        <w:rPr>
          <w:rFonts w:ascii="Times New Roman" w:eastAsia="Times New Roman" w:hAnsi="Times New Roman" w:cs="Times New Roman"/>
          <w:i/>
          <w:iCs/>
          <w:color w:val="000000"/>
          <w:sz w:val="24"/>
          <w:szCs w:val="24"/>
          <w:lang w:val="en-US"/>
        </w:rPr>
        <w:t xml:space="preserve">Australian Marine Habitats </w:t>
      </w:r>
      <w:proofErr w:type="gramStart"/>
      <w:r w:rsidRPr="00381546">
        <w:rPr>
          <w:rFonts w:ascii="Times New Roman" w:eastAsia="Times New Roman" w:hAnsi="Times New Roman" w:cs="Times New Roman"/>
          <w:i/>
          <w:iCs/>
          <w:color w:val="000000"/>
          <w:sz w:val="24"/>
          <w:szCs w:val="24"/>
          <w:lang w:val="en-US"/>
        </w:rPr>
        <w:t>In</w:t>
      </w:r>
      <w:proofErr w:type="gramEnd"/>
      <w:r w:rsidRPr="00381546">
        <w:rPr>
          <w:rFonts w:ascii="Times New Roman" w:eastAsia="Times New Roman" w:hAnsi="Times New Roman" w:cs="Times New Roman"/>
          <w:i/>
          <w:iCs/>
          <w:color w:val="000000"/>
          <w:sz w:val="24"/>
          <w:szCs w:val="24"/>
          <w:lang w:val="en-US"/>
        </w:rPr>
        <w:t xml:space="preserve"> Temperate Waters</w:t>
      </w:r>
      <w:r w:rsidRPr="00381546">
        <w:rPr>
          <w:rFonts w:ascii="Times New Roman" w:eastAsia="Times New Roman" w:hAnsi="Times New Roman" w:cs="Times New Roman"/>
          <w:color w:val="000000"/>
          <w:sz w:val="24"/>
          <w:szCs w:val="24"/>
          <w:lang w:val="en-US"/>
        </w:rPr>
        <w:t>. Reed New Holland.</w:t>
      </w:r>
    </w:p>
    <w:p w14:paraId="714D5ED4"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5" w:history="1">
        <w:r w:rsidRPr="00381546">
          <w:rPr>
            <w:rFonts w:ascii="Times New Roman" w:eastAsia="Times New Roman" w:hAnsi="Times New Roman" w:cs="Times New Roman"/>
            <w:color w:val="000000"/>
            <w:sz w:val="24"/>
            <w:szCs w:val="24"/>
            <w:lang w:val="en-US"/>
          </w:rPr>
          <w:t>Eldredge, L. G. 1994. Perspectives in aquatic exotic species management in the Pacific Islands. Pacific Science Association, South Pacific Commission 1.</w:t>
        </w:r>
      </w:hyperlink>
    </w:p>
    <w:p w14:paraId="403BF0D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6" w:history="1">
        <w:proofErr w:type="spellStart"/>
        <w:r w:rsidRPr="00381546">
          <w:rPr>
            <w:rFonts w:ascii="Times New Roman" w:eastAsia="Times New Roman" w:hAnsi="Times New Roman" w:cs="Times New Roman"/>
            <w:color w:val="000000"/>
            <w:sz w:val="24"/>
            <w:szCs w:val="24"/>
            <w:lang w:val="en-US"/>
          </w:rPr>
          <w:t>Elston</w:t>
        </w:r>
        <w:proofErr w:type="spellEnd"/>
        <w:r w:rsidRPr="00381546">
          <w:rPr>
            <w:rFonts w:ascii="Times New Roman" w:eastAsia="Times New Roman" w:hAnsi="Times New Roman" w:cs="Times New Roman"/>
            <w:color w:val="000000"/>
            <w:sz w:val="24"/>
            <w:szCs w:val="24"/>
            <w:lang w:val="en-US"/>
          </w:rPr>
          <w:t xml:space="preserve">, R. A., C. A. Farley, &amp; M. L. Kent. 1986. Occurrence and significance of </w:t>
        </w:r>
        <w:proofErr w:type="spellStart"/>
        <w:r w:rsidRPr="00381546">
          <w:rPr>
            <w:rFonts w:ascii="Times New Roman" w:eastAsia="Times New Roman" w:hAnsi="Times New Roman" w:cs="Times New Roman"/>
            <w:color w:val="000000"/>
            <w:sz w:val="24"/>
            <w:szCs w:val="24"/>
            <w:lang w:val="en-US"/>
          </w:rPr>
          <w:t>bonamiasis</w:t>
        </w:r>
        <w:proofErr w:type="spellEnd"/>
        <w:r w:rsidRPr="00381546">
          <w:rPr>
            <w:rFonts w:ascii="Times New Roman" w:eastAsia="Times New Roman" w:hAnsi="Times New Roman" w:cs="Times New Roman"/>
            <w:color w:val="000000"/>
            <w:sz w:val="24"/>
            <w:szCs w:val="24"/>
            <w:lang w:val="en-US"/>
          </w:rPr>
          <w:t xml:space="preserve"> in European flat oysters</w:t>
        </w:r>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Ostrea</w:t>
        </w:r>
        <w:proofErr w:type="spellEnd"/>
        <w:r w:rsidRPr="00381546">
          <w:rPr>
            <w:rFonts w:ascii="Times New Roman" w:eastAsia="Times New Roman" w:hAnsi="Times New Roman" w:cs="Times New Roman"/>
            <w:i/>
            <w:iCs/>
            <w:color w:val="000000"/>
            <w:sz w:val="24"/>
            <w:szCs w:val="24"/>
            <w:lang w:val="en-US"/>
          </w:rPr>
          <w:t xml:space="preserve"> edulis </w:t>
        </w:r>
        <w:r w:rsidRPr="00381546">
          <w:rPr>
            <w:rFonts w:ascii="Times New Roman" w:eastAsia="Times New Roman" w:hAnsi="Times New Roman" w:cs="Times New Roman"/>
            <w:color w:val="000000"/>
            <w:sz w:val="24"/>
            <w:szCs w:val="24"/>
            <w:lang w:val="en-US"/>
          </w:rPr>
          <w:t>in North America. Diseases of Aquatic Organisms 2: 49–54.</w:t>
        </w:r>
      </w:hyperlink>
    </w:p>
    <w:p w14:paraId="56932B7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7" w:history="1">
        <w:r w:rsidRPr="00381546">
          <w:rPr>
            <w:rFonts w:ascii="Times New Roman" w:eastAsia="Times New Roman" w:hAnsi="Times New Roman" w:cs="Times New Roman"/>
            <w:color w:val="000000"/>
            <w:sz w:val="24"/>
            <w:szCs w:val="24"/>
            <w:lang w:val="en-US"/>
          </w:rPr>
          <w:t xml:space="preserve">Gallo-García, M. C., M. G. Ulloa-Gómez, &amp; D. E. </w:t>
        </w:r>
        <w:proofErr w:type="spellStart"/>
        <w:r w:rsidRPr="00381546">
          <w:rPr>
            <w:rFonts w:ascii="Times New Roman" w:eastAsia="Times New Roman" w:hAnsi="Times New Roman" w:cs="Times New Roman"/>
            <w:color w:val="000000"/>
            <w:sz w:val="24"/>
            <w:szCs w:val="24"/>
            <w:lang w:val="en-US"/>
          </w:rPr>
          <w:t>Godínez-Siordia</w:t>
        </w:r>
        <w:proofErr w:type="spellEnd"/>
        <w:r w:rsidRPr="00381546">
          <w:rPr>
            <w:rFonts w:ascii="Times New Roman" w:eastAsia="Times New Roman" w:hAnsi="Times New Roman" w:cs="Times New Roman"/>
            <w:color w:val="000000"/>
            <w:sz w:val="24"/>
            <w:szCs w:val="24"/>
            <w:lang w:val="en-US"/>
          </w:rPr>
          <w:t xml:space="preserve">. 2004. Evaluation of two treatments in </w:t>
        </w:r>
        <w:proofErr w:type="spellStart"/>
        <w:r w:rsidRPr="00381546">
          <w:rPr>
            <w:rFonts w:ascii="Times New Roman" w:eastAsia="Times New Roman" w:hAnsi="Times New Roman" w:cs="Times New Roman"/>
            <w:color w:val="000000"/>
            <w:sz w:val="24"/>
            <w:szCs w:val="24"/>
            <w:lang w:val="en-US"/>
          </w:rPr>
          <w:t>polychaete</w:t>
        </w:r>
        <w:proofErr w:type="spellEnd"/>
        <w:r w:rsidRPr="00381546">
          <w:rPr>
            <w:rFonts w:ascii="Times New Roman" w:eastAsia="Times New Roman" w:hAnsi="Times New Roman" w:cs="Times New Roman"/>
            <w:color w:val="000000"/>
            <w:sz w:val="24"/>
            <w:szCs w:val="24"/>
            <w:lang w:val="en-US"/>
          </w:rPr>
          <w:t xml:space="preserve"> worm intensity associated with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gigas</w:t>
        </w:r>
        <w:proofErr w:type="spellEnd"/>
        <w:r w:rsidRPr="00381546">
          <w:rPr>
            <w:rFonts w:ascii="Times New Roman" w:eastAsia="Times New Roman" w:hAnsi="Times New Roman" w:cs="Times New Roman"/>
            <w:color w:val="000000"/>
            <w:sz w:val="24"/>
            <w:szCs w:val="24"/>
            <w:lang w:val="en-US"/>
          </w:rPr>
          <w:t xml:space="preserve"> (Thunberg, 1873) oyster valves. </w:t>
        </w:r>
        <w:proofErr w:type="spellStart"/>
        <w:r w:rsidRPr="00381546">
          <w:rPr>
            <w:rFonts w:ascii="Times New Roman" w:eastAsia="Times New Roman" w:hAnsi="Times New Roman" w:cs="Times New Roman"/>
            <w:color w:val="000000"/>
            <w:sz w:val="24"/>
            <w:szCs w:val="24"/>
            <w:lang w:val="en-US"/>
          </w:rPr>
          <w:t>Cienc</w:t>
        </w:r>
        <w:proofErr w:type="spellEnd"/>
        <w:r w:rsidRPr="00381546">
          <w:rPr>
            <w:rFonts w:ascii="Times New Roman" w:eastAsia="Times New Roman" w:hAnsi="Times New Roman" w:cs="Times New Roman"/>
            <w:color w:val="000000"/>
            <w:sz w:val="24"/>
            <w:szCs w:val="24"/>
            <w:lang w:val="en-US"/>
          </w:rPr>
          <w:t>. Mar. 30: 455–464.</w:t>
        </w:r>
      </w:hyperlink>
    </w:p>
    <w:p w14:paraId="66F75962"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8" w:history="1">
        <w:r w:rsidRPr="00381546">
          <w:rPr>
            <w:rFonts w:ascii="Times New Roman" w:eastAsia="Times New Roman" w:hAnsi="Times New Roman" w:cs="Times New Roman"/>
            <w:color w:val="000000"/>
            <w:sz w:val="24"/>
            <w:szCs w:val="24"/>
            <w:lang w:val="en-US"/>
          </w:rPr>
          <w:t>Gamble, C. R. 2016. An Evaluation of the Floating Cage System for Eastern Oyster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virginica</w:t>
        </w:r>
        <w:r w:rsidRPr="00381546">
          <w:rPr>
            <w:rFonts w:ascii="Times New Roman" w:eastAsia="Times New Roman" w:hAnsi="Times New Roman" w:cs="Times New Roman"/>
            <w:color w:val="000000"/>
            <w:sz w:val="24"/>
            <w:szCs w:val="24"/>
            <w:lang w:val="en-US"/>
          </w:rPr>
          <w:t xml:space="preserve">) Aquaculture Production in the North-Central Gulf of Mexico. Master of Resource Management. University of </w:t>
        </w:r>
        <w:proofErr w:type="spellStart"/>
        <w:r w:rsidRPr="00381546">
          <w:rPr>
            <w:rFonts w:ascii="Times New Roman" w:eastAsia="Times New Roman" w:hAnsi="Times New Roman" w:cs="Times New Roman"/>
            <w:color w:val="000000"/>
            <w:sz w:val="24"/>
            <w:szCs w:val="24"/>
            <w:lang w:val="en-US"/>
          </w:rPr>
          <w:t>Akureyri</w:t>
        </w:r>
        <w:proofErr w:type="spellEnd"/>
        <w:r w:rsidRPr="00381546">
          <w:rPr>
            <w:rFonts w:ascii="Times New Roman" w:eastAsia="Times New Roman" w:hAnsi="Times New Roman" w:cs="Times New Roman"/>
            <w:color w:val="000000"/>
            <w:sz w:val="24"/>
            <w:szCs w:val="24"/>
            <w:lang w:val="en-US"/>
          </w:rPr>
          <w:t>.</w:t>
        </w:r>
      </w:hyperlink>
    </w:p>
    <w:p w14:paraId="3A2CE6A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9" w:history="1">
        <w:r w:rsidRPr="00381546">
          <w:rPr>
            <w:rFonts w:ascii="Times New Roman" w:eastAsia="Times New Roman" w:hAnsi="Times New Roman" w:cs="Times New Roman"/>
            <w:color w:val="000000"/>
            <w:sz w:val="24"/>
            <w:szCs w:val="24"/>
            <w:lang w:val="en-US"/>
          </w:rPr>
          <w:t xml:space="preserve">Government of Canada, F., &amp; O. S. Services. 2017. Investigating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outbreak in New Brunswick off-bottom cultured oysters.</w:t>
        </w:r>
      </w:hyperlink>
    </w:p>
    <w:p w14:paraId="679A987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Grant, J.D., 1889.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Georges River Fisheries, Appendix A:5–15.” </w:t>
      </w:r>
      <w:r w:rsidRPr="00381546">
        <w:rPr>
          <w:rFonts w:ascii="Times New Roman" w:eastAsia="Times New Roman" w:hAnsi="Times New Roman" w:cs="Times New Roman"/>
          <w:i/>
          <w:iCs/>
          <w:color w:val="000000"/>
          <w:sz w:val="24"/>
          <w:szCs w:val="24"/>
          <w:lang w:val="en-US"/>
        </w:rPr>
        <w:t xml:space="preserve">Commissioners </w:t>
      </w:r>
      <w:proofErr w:type="gramStart"/>
      <w:r w:rsidRPr="00381546">
        <w:rPr>
          <w:rFonts w:ascii="Times New Roman" w:eastAsia="Times New Roman" w:hAnsi="Times New Roman" w:cs="Times New Roman"/>
          <w:i/>
          <w:iCs/>
          <w:color w:val="000000"/>
          <w:sz w:val="24"/>
          <w:szCs w:val="24"/>
          <w:lang w:val="en-US"/>
        </w:rPr>
        <w:t>Of</w:t>
      </w:r>
      <w:proofErr w:type="gramEnd"/>
      <w:r w:rsidRPr="00381546">
        <w:rPr>
          <w:rFonts w:ascii="Times New Roman" w:eastAsia="Times New Roman" w:hAnsi="Times New Roman" w:cs="Times New Roman"/>
          <w:i/>
          <w:iCs/>
          <w:color w:val="000000"/>
          <w:sz w:val="24"/>
          <w:szCs w:val="24"/>
          <w:lang w:val="en-US"/>
        </w:rPr>
        <w:t xml:space="preserve"> Fisheries 1889: Report Of The Commissioners Of Fisheries For The Year Ending 31st December 1888.</w:t>
      </w:r>
      <w:r w:rsidRPr="00381546">
        <w:rPr>
          <w:rFonts w:ascii="Times New Roman" w:eastAsia="Times New Roman" w:hAnsi="Times New Roman" w:cs="Times New Roman"/>
          <w:color w:val="000000"/>
          <w:sz w:val="24"/>
          <w:szCs w:val="24"/>
          <w:lang w:val="en-US"/>
        </w:rPr>
        <w:t xml:space="preserve">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30.</w:t>
      </w:r>
    </w:p>
    <w:p w14:paraId="30D92092"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0" w:history="1">
        <w:proofErr w:type="spellStart"/>
        <w:r w:rsidRPr="00381546">
          <w:rPr>
            <w:rFonts w:ascii="Times New Roman" w:eastAsia="Times New Roman" w:hAnsi="Times New Roman" w:cs="Times New Roman"/>
            <w:color w:val="000000"/>
            <w:sz w:val="24"/>
            <w:szCs w:val="24"/>
            <w:lang w:val="en-US"/>
          </w:rPr>
          <w:t>Haigler</w:t>
        </w:r>
        <w:proofErr w:type="spellEnd"/>
        <w:r w:rsidRPr="00381546">
          <w:rPr>
            <w:rFonts w:ascii="Times New Roman" w:eastAsia="Times New Roman" w:hAnsi="Times New Roman" w:cs="Times New Roman"/>
            <w:color w:val="000000"/>
            <w:sz w:val="24"/>
            <w:szCs w:val="24"/>
            <w:lang w:val="en-US"/>
          </w:rPr>
          <w:t xml:space="preserve">, S. A. 1969. Boring mechanism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color w:val="000000"/>
            <w:sz w:val="24"/>
            <w:szCs w:val="24"/>
            <w:lang w:val="en-US"/>
          </w:rPr>
          <w:t xml:space="preserve"> inhabiting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virginica</w:t>
        </w:r>
        <w:r w:rsidRPr="00381546">
          <w:rPr>
            <w:rFonts w:ascii="Times New Roman" w:eastAsia="Times New Roman" w:hAnsi="Times New Roman" w:cs="Times New Roman"/>
            <w:color w:val="000000"/>
            <w:sz w:val="24"/>
            <w:szCs w:val="24"/>
            <w:lang w:val="en-US"/>
          </w:rPr>
          <w:t>. Am. Zool. 9: 821–828.</w:t>
        </w:r>
      </w:hyperlink>
    </w:p>
    <w:p w14:paraId="14C3521D"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1" w:history="1">
        <w:r w:rsidRPr="00381546">
          <w:rPr>
            <w:rFonts w:ascii="Times New Roman" w:eastAsia="Times New Roman" w:hAnsi="Times New Roman" w:cs="Times New Roman"/>
            <w:color w:val="000000"/>
            <w:sz w:val="24"/>
            <w:szCs w:val="24"/>
            <w:lang w:val="en-US"/>
          </w:rPr>
          <w:t xml:space="preserve">Handley a, S. J., &amp; P. R. Bergquist b. 1997. </w:t>
        </w:r>
        <w:proofErr w:type="spellStart"/>
        <w:r w:rsidRPr="00381546">
          <w:rPr>
            <w:rFonts w:ascii="Times New Roman" w:eastAsia="Times New Roman" w:hAnsi="Times New Roman" w:cs="Times New Roman"/>
            <w:color w:val="000000"/>
            <w:sz w:val="24"/>
            <w:szCs w:val="24"/>
            <w:lang w:val="en-US"/>
          </w:rPr>
          <w:t>Spionid</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polychaete</w:t>
        </w:r>
        <w:proofErr w:type="spellEnd"/>
        <w:r w:rsidRPr="00381546">
          <w:rPr>
            <w:rFonts w:ascii="Times New Roman" w:eastAsia="Times New Roman" w:hAnsi="Times New Roman" w:cs="Times New Roman"/>
            <w:color w:val="000000"/>
            <w:sz w:val="24"/>
            <w:szCs w:val="24"/>
            <w:lang w:val="en-US"/>
          </w:rPr>
          <w:t xml:space="preserve"> infestations of intertidal pacific oysters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giga</w:t>
        </w:r>
        <w:r w:rsidRPr="00381546">
          <w:rPr>
            <w:rFonts w:ascii="Times New Roman" w:eastAsia="Times New Roman" w:hAnsi="Times New Roman" w:cs="Times New Roman"/>
            <w:color w:val="000000"/>
            <w:sz w:val="24"/>
            <w:szCs w:val="24"/>
            <w:lang w:val="en-US"/>
          </w:rPr>
          <w:t>s</w:t>
        </w:r>
        <w:proofErr w:type="spellEnd"/>
        <w:r w:rsidRPr="00381546">
          <w:rPr>
            <w:rFonts w:ascii="Times New Roman" w:eastAsia="Times New Roman" w:hAnsi="Times New Roman" w:cs="Times New Roman"/>
            <w:color w:val="000000"/>
            <w:sz w:val="24"/>
            <w:szCs w:val="24"/>
            <w:lang w:val="en-US"/>
          </w:rPr>
          <w:t xml:space="preserve"> Thunberg) </w:t>
        </w:r>
        <w:proofErr w:type="spellStart"/>
        <w:r w:rsidRPr="00381546">
          <w:rPr>
            <w:rFonts w:ascii="Times New Roman" w:eastAsia="Times New Roman" w:hAnsi="Times New Roman" w:cs="Times New Roman"/>
            <w:color w:val="000000"/>
            <w:sz w:val="24"/>
            <w:szCs w:val="24"/>
            <w:lang w:val="en-US"/>
          </w:rPr>
          <w:t>Mahurangi</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Harbour</w:t>
        </w:r>
        <w:proofErr w:type="spellEnd"/>
        <w:r w:rsidRPr="00381546">
          <w:rPr>
            <w:rFonts w:ascii="Times New Roman" w:eastAsia="Times New Roman" w:hAnsi="Times New Roman" w:cs="Times New Roman"/>
            <w:color w:val="000000"/>
            <w:sz w:val="24"/>
            <w:szCs w:val="24"/>
            <w:lang w:val="en-US"/>
          </w:rPr>
          <w:t>, northern New Zealand. Aquaculture 153: 191–205.</w:t>
        </w:r>
      </w:hyperlink>
    </w:p>
    <w:p w14:paraId="2431EA8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2" w:history="1">
        <w:proofErr w:type="spellStart"/>
        <w:r w:rsidRPr="00381546">
          <w:rPr>
            <w:rFonts w:ascii="Times New Roman" w:eastAsia="Times New Roman" w:hAnsi="Times New Roman" w:cs="Times New Roman"/>
            <w:color w:val="000000"/>
            <w:sz w:val="24"/>
            <w:szCs w:val="24"/>
            <w:lang w:val="en-US"/>
          </w:rPr>
          <w:t>Handlinger</w:t>
        </w:r>
        <w:proofErr w:type="spellEnd"/>
        <w:r w:rsidRPr="00381546">
          <w:rPr>
            <w:rFonts w:ascii="Times New Roman" w:eastAsia="Times New Roman" w:hAnsi="Times New Roman" w:cs="Times New Roman"/>
            <w:color w:val="000000"/>
            <w:sz w:val="24"/>
            <w:szCs w:val="24"/>
            <w:lang w:val="en-US"/>
          </w:rPr>
          <w:t xml:space="preserve">, J. H., M. </w:t>
        </w:r>
        <w:proofErr w:type="spellStart"/>
        <w:r w:rsidRPr="00381546">
          <w:rPr>
            <w:rFonts w:ascii="Times New Roman" w:eastAsia="Times New Roman" w:hAnsi="Times New Roman" w:cs="Times New Roman"/>
            <w:color w:val="000000"/>
            <w:sz w:val="24"/>
            <w:szCs w:val="24"/>
            <w:lang w:val="en-US"/>
          </w:rPr>
          <w:t>Lleonart</w:t>
        </w:r>
        <w:proofErr w:type="spellEnd"/>
        <w:r w:rsidRPr="00381546">
          <w:rPr>
            <w:rFonts w:ascii="Times New Roman" w:eastAsia="Times New Roman" w:hAnsi="Times New Roman" w:cs="Times New Roman"/>
            <w:color w:val="000000"/>
            <w:sz w:val="24"/>
            <w:szCs w:val="24"/>
            <w:lang w:val="en-US"/>
          </w:rPr>
          <w:t xml:space="preserve">, &amp; M. D. Powell. 2004. Development of an integrated management program for the control of </w:t>
        </w:r>
        <w:proofErr w:type="spellStart"/>
        <w:r w:rsidRPr="00381546">
          <w:rPr>
            <w:rFonts w:ascii="Times New Roman" w:eastAsia="Times New Roman" w:hAnsi="Times New Roman" w:cs="Times New Roman"/>
            <w:color w:val="000000"/>
            <w:sz w:val="24"/>
            <w:szCs w:val="24"/>
            <w:lang w:val="en-US"/>
          </w:rPr>
          <w:t>spionid</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mudworms</w:t>
        </w:r>
        <w:proofErr w:type="spellEnd"/>
        <w:r w:rsidRPr="00381546">
          <w:rPr>
            <w:rFonts w:ascii="Times New Roman" w:eastAsia="Times New Roman" w:hAnsi="Times New Roman" w:cs="Times New Roman"/>
            <w:color w:val="000000"/>
            <w:sz w:val="24"/>
            <w:szCs w:val="24"/>
            <w:lang w:val="en-US"/>
          </w:rPr>
          <w:t xml:space="preserve"> in cultured abalone.</w:t>
        </w:r>
      </w:hyperlink>
    </w:p>
    <w:p w14:paraId="29FF9F54"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3" w:history="1">
        <w:r w:rsidRPr="00381546">
          <w:rPr>
            <w:rFonts w:ascii="Times New Roman" w:eastAsia="Times New Roman" w:hAnsi="Times New Roman" w:cs="Times New Roman"/>
            <w:color w:val="000000"/>
            <w:sz w:val="24"/>
            <w:szCs w:val="24"/>
            <w:lang w:val="en-US"/>
          </w:rPr>
          <w:t xml:space="preserve">Hansen, B. W., H. H. Jakobsen, A. Andersen, R. Almeda, T. M. Pedersen, A. M. Christensen, &amp; B. Nilsson. 2010. Swimming behavior and prey retention of the </w:t>
        </w:r>
        <w:proofErr w:type="spellStart"/>
        <w:r w:rsidRPr="00381546">
          <w:rPr>
            <w:rFonts w:ascii="Times New Roman" w:eastAsia="Times New Roman" w:hAnsi="Times New Roman" w:cs="Times New Roman"/>
            <w:color w:val="000000"/>
            <w:sz w:val="24"/>
            <w:szCs w:val="24"/>
            <w:lang w:val="en-US"/>
          </w:rPr>
          <w:t>polychaete</w:t>
        </w:r>
        <w:proofErr w:type="spellEnd"/>
        <w:r w:rsidRPr="00381546">
          <w:rPr>
            <w:rFonts w:ascii="Times New Roman" w:eastAsia="Times New Roman" w:hAnsi="Times New Roman" w:cs="Times New Roman"/>
            <w:color w:val="000000"/>
            <w:sz w:val="24"/>
            <w:szCs w:val="24"/>
            <w:lang w:val="en-US"/>
          </w:rPr>
          <w:t xml:space="preserve"> larvae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ciliata</w:t>
        </w:r>
        <w:proofErr w:type="spellEnd"/>
        <w:r w:rsidRPr="00381546">
          <w:rPr>
            <w:rFonts w:ascii="Times New Roman" w:eastAsia="Times New Roman" w:hAnsi="Times New Roman" w:cs="Times New Roman"/>
            <w:color w:val="000000"/>
            <w:sz w:val="24"/>
            <w:szCs w:val="24"/>
            <w:lang w:val="en-US"/>
          </w:rPr>
          <w:t xml:space="preserve"> (Johnston). J. Exp. Biol. 213: 3237–3246.</w:t>
        </w:r>
      </w:hyperlink>
    </w:p>
    <w:p w14:paraId="4E902245"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4" w:history="1">
        <w:r w:rsidRPr="00381546">
          <w:rPr>
            <w:rFonts w:ascii="Times New Roman" w:eastAsia="Times New Roman" w:hAnsi="Times New Roman" w:cs="Times New Roman"/>
            <w:color w:val="000000"/>
            <w:sz w:val="24"/>
            <w:szCs w:val="24"/>
            <w:lang w:val="en-US"/>
          </w:rPr>
          <w:t>Hatfield, P. A. 1965.  </w:t>
        </w:r>
        <w:proofErr w:type="spellStart"/>
      </w:hyperlink>
      <w:r w:rsidRPr="00381546">
        <w:rPr>
          <w:rFonts w:ascii="Times New Roman" w:eastAsia="Times New Roman" w:hAnsi="Times New Roman" w:cs="Times New Roman"/>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commensalis</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andrews</w:t>
      </w:r>
      <w:proofErr w:type="spellEnd"/>
      <w:r w:rsidRPr="00381546">
        <w:rPr>
          <w:rFonts w:ascii="Times New Roman" w:eastAsia="Times New Roman" w:hAnsi="Times New Roman" w:cs="Times New Roman"/>
          <w:color w:val="000000"/>
          <w:sz w:val="24"/>
          <w:szCs w:val="24"/>
          <w:lang w:val="en-US"/>
        </w:rPr>
        <w:t xml:space="preserve"> - larval development and observations in adults.</w:t>
      </w:r>
      <w:hyperlink r:id="rId125" w:history="1">
        <w:r w:rsidRPr="00381546">
          <w:rPr>
            <w:rFonts w:ascii="Times New Roman" w:eastAsia="Times New Roman" w:hAnsi="Times New Roman" w:cs="Times New Roman"/>
            <w:color w:val="000000"/>
            <w:sz w:val="24"/>
            <w:szCs w:val="24"/>
            <w:lang w:val="en-US"/>
          </w:rPr>
          <w:t xml:space="preserve"> Biol. Bull. 128: 356–368.</w:t>
        </w:r>
      </w:hyperlink>
    </w:p>
    <w:p w14:paraId="0A7F993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6" w:history="1">
        <w:r w:rsidRPr="00381546">
          <w:rPr>
            <w:rFonts w:ascii="Times New Roman" w:eastAsia="Times New Roman" w:hAnsi="Times New Roman" w:cs="Times New Roman"/>
            <w:color w:val="000000"/>
            <w:sz w:val="24"/>
            <w:szCs w:val="24"/>
            <w:lang w:val="en-US"/>
          </w:rPr>
          <w:t>Hooper, M., &amp; W. Kirby-Smith. 2001. Improving quality of farm raised oysters: Three simple treatments to control levels of boring sponge (</w:t>
        </w:r>
        <w:r w:rsidRPr="00381546">
          <w:rPr>
            <w:rFonts w:ascii="Times New Roman" w:eastAsia="Times New Roman" w:hAnsi="Times New Roman" w:cs="Times New Roman"/>
            <w:i/>
            <w:iCs/>
            <w:color w:val="000000"/>
            <w:sz w:val="24"/>
            <w:szCs w:val="24"/>
            <w:lang w:val="en-US"/>
          </w:rPr>
          <w:t>Cliona</w:t>
        </w:r>
        <w:r w:rsidRPr="00381546">
          <w:rPr>
            <w:rFonts w:ascii="Times New Roman" w:eastAsia="Times New Roman" w:hAnsi="Times New Roman" w:cs="Times New Roman"/>
            <w:color w:val="000000"/>
            <w:sz w:val="24"/>
            <w:szCs w:val="24"/>
            <w:lang w:val="en-US"/>
          </w:rPr>
          <w:t xml:space="preserve"> sp.) and mud blisters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 Final report for NRC. Fishery Resource Grant, Project# 00-AM-02. Smyrna.</w:t>
        </w:r>
      </w:hyperlink>
    </w:p>
    <w:p w14:paraId="5C25BF40"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7" w:history="1">
        <w:r w:rsidRPr="00381546">
          <w:rPr>
            <w:rFonts w:ascii="Times New Roman" w:eastAsia="Times New Roman" w:hAnsi="Times New Roman" w:cs="Times New Roman"/>
            <w:color w:val="000000"/>
            <w:sz w:val="24"/>
            <w:szCs w:val="24"/>
            <w:lang w:val="en-US"/>
          </w:rPr>
          <w:t xml:space="preserve">Kent, R. 1981. The effect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ciliata</w:t>
        </w:r>
        <w:proofErr w:type="spellEnd"/>
        <w:r w:rsidRPr="00381546">
          <w:rPr>
            <w:rFonts w:ascii="Times New Roman" w:eastAsia="Times New Roman" w:hAnsi="Times New Roman" w:cs="Times New Roman"/>
            <w:color w:val="000000"/>
            <w:sz w:val="24"/>
            <w:szCs w:val="24"/>
            <w:lang w:val="en-US"/>
          </w:rPr>
          <w:t xml:space="preserve"> on the shell strength of </w:t>
        </w:r>
        <w:proofErr w:type="spellStart"/>
        <w:r w:rsidRPr="00381546">
          <w:rPr>
            <w:rFonts w:ascii="Times New Roman" w:eastAsia="Times New Roman" w:hAnsi="Times New Roman" w:cs="Times New Roman"/>
            <w:i/>
            <w:iCs/>
            <w:color w:val="000000"/>
            <w:sz w:val="24"/>
            <w:szCs w:val="24"/>
            <w:lang w:val="en-US"/>
          </w:rPr>
          <w:t>Mytilus</w:t>
        </w:r>
        <w:proofErr w:type="spellEnd"/>
        <w:r w:rsidRPr="00381546">
          <w:rPr>
            <w:rFonts w:ascii="Times New Roman" w:eastAsia="Times New Roman" w:hAnsi="Times New Roman" w:cs="Times New Roman"/>
            <w:i/>
            <w:iCs/>
            <w:color w:val="000000"/>
            <w:sz w:val="24"/>
            <w:szCs w:val="24"/>
            <w:lang w:val="en-US"/>
          </w:rPr>
          <w:t xml:space="preserve"> edulis</w:t>
        </w:r>
        <w:r w:rsidRPr="00381546">
          <w:rPr>
            <w:rFonts w:ascii="Times New Roman" w:eastAsia="Times New Roman" w:hAnsi="Times New Roman" w:cs="Times New Roman"/>
            <w:color w:val="000000"/>
            <w:sz w:val="24"/>
            <w:szCs w:val="24"/>
            <w:lang w:val="en-US"/>
          </w:rPr>
          <w:t>. ICES J. Mar. Sci. 39: 252–255.</w:t>
        </w:r>
      </w:hyperlink>
    </w:p>
    <w:p w14:paraId="2F26E62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8" w:history="1">
        <w:r w:rsidRPr="00381546">
          <w:rPr>
            <w:rFonts w:ascii="Times New Roman" w:eastAsia="Times New Roman" w:hAnsi="Times New Roman" w:cs="Times New Roman"/>
            <w:color w:val="000000"/>
            <w:sz w:val="24"/>
            <w:szCs w:val="24"/>
            <w:lang w:val="en-US"/>
          </w:rPr>
          <w:t xml:space="preserve">Kojima H., &amp; </w:t>
        </w:r>
        <w:proofErr w:type="spellStart"/>
        <w:r w:rsidRPr="00381546">
          <w:rPr>
            <w:rFonts w:ascii="Times New Roman" w:eastAsia="Times New Roman" w:hAnsi="Times New Roman" w:cs="Times New Roman"/>
            <w:color w:val="000000"/>
            <w:sz w:val="24"/>
            <w:szCs w:val="24"/>
            <w:lang w:val="en-US"/>
          </w:rPr>
          <w:t>Imajima</w:t>
        </w:r>
        <w:proofErr w:type="spellEnd"/>
        <w:r w:rsidRPr="00381546">
          <w:rPr>
            <w:rFonts w:ascii="Times New Roman" w:eastAsia="Times New Roman" w:hAnsi="Times New Roman" w:cs="Times New Roman"/>
            <w:color w:val="000000"/>
            <w:sz w:val="24"/>
            <w:szCs w:val="24"/>
            <w:lang w:val="en-US"/>
          </w:rPr>
          <w:t xml:space="preserve"> M. 1982. Burrowing </w:t>
        </w:r>
        <w:proofErr w:type="spellStart"/>
        <w:r w:rsidRPr="00381546">
          <w:rPr>
            <w:rFonts w:ascii="Times New Roman" w:eastAsia="Times New Roman" w:hAnsi="Times New Roman" w:cs="Times New Roman"/>
            <w:color w:val="000000"/>
            <w:sz w:val="24"/>
            <w:szCs w:val="24"/>
            <w:lang w:val="en-US"/>
          </w:rPr>
          <w:t>polychaetes</w:t>
        </w:r>
        <w:proofErr w:type="spellEnd"/>
        <w:r w:rsidRPr="00381546">
          <w:rPr>
            <w:rFonts w:ascii="Times New Roman" w:eastAsia="Times New Roman" w:hAnsi="Times New Roman" w:cs="Times New Roman"/>
            <w:color w:val="000000"/>
            <w:sz w:val="24"/>
            <w:szCs w:val="24"/>
            <w:lang w:val="en-US"/>
          </w:rPr>
          <w:t xml:space="preserve"> in the shells of the abalone </w:t>
        </w:r>
        <w:proofErr w:type="spellStart"/>
        <w:r w:rsidRPr="00381546">
          <w:rPr>
            <w:rFonts w:ascii="Times New Roman" w:eastAsia="Times New Roman" w:hAnsi="Times New Roman" w:cs="Times New Roman"/>
            <w:i/>
            <w:iCs/>
            <w:color w:val="000000"/>
            <w:sz w:val="24"/>
            <w:szCs w:val="24"/>
            <w:lang w:val="en-US"/>
          </w:rPr>
          <w:t>Haliotis</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diversicolor</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aquatilis</w:t>
        </w:r>
        <w:proofErr w:type="spellEnd"/>
        <w:r w:rsidRPr="00381546">
          <w:rPr>
            <w:rFonts w:ascii="Times New Roman" w:eastAsia="Times New Roman" w:hAnsi="Times New Roman" w:cs="Times New Roman"/>
            <w:color w:val="000000"/>
            <w:sz w:val="24"/>
            <w:szCs w:val="24"/>
            <w:lang w:val="en-US"/>
          </w:rPr>
          <w:t xml:space="preserve"> chiefly on the species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Nippon Suisan Gakkai Shi 48.</w:t>
        </w:r>
      </w:hyperlink>
    </w:p>
    <w:p w14:paraId="025808DD"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9" w:history="1">
        <w:proofErr w:type="spellStart"/>
        <w:r w:rsidRPr="00381546">
          <w:rPr>
            <w:rFonts w:ascii="Times New Roman" w:eastAsia="Times New Roman" w:hAnsi="Times New Roman" w:cs="Times New Roman"/>
            <w:color w:val="000000"/>
            <w:sz w:val="24"/>
            <w:szCs w:val="24"/>
            <w:lang w:val="en-US"/>
          </w:rPr>
          <w:t>Korringa</w:t>
        </w:r>
        <w:proofErr w:type="spellEnd"/>
        <w:r w:rsidRPr="00381546">
          <w:rPr>
            <w:rFonts w:ascii="Times New Roman" w:eastAsia="Times New Roman" w:hAnsi="Times New Roman" w:cs="Times New Roman"/>
            <w:color w:val="000000"/>
            <w:sz w:val="24"/>
            <w:szCs w:val="24"/>
            <w:lang w:val="en-US"/>
          </w:rPr>
          <w:t xml:space="preserve">, P. 1976. Farming the flat oysters of the genus </w:t>
        </w:r>
        <w:proofErr w:type="spellStart"/>
        <w:r w:rsidRPr="00381546">
          <w:rPr>
            <w:rFonts w:ascii="Times New Roman" w:eastAsia="Times New Roman" w:hAnsi="Times New Roman" w:cs="Times New Roman"/>
            <w:i/>
            <w:iCs/>
            <w:color w:val="000000"/>
            <w:sz w:val="24"/>
            <w:szCs w:val="24"/>
            <w:lang w:val="en-US"/>
          </w:rPr>
          <w:t>Ostrea</w:t>
        </w:r>
        <w:proofErr w:type="spellEnd"/>
        <w:r w:rsidRPr="00381546">
          <w:rPr>
            <w:rFonts w:ascii="Times New Roman" w:eastAsia="Times New Roman" w:hAnsi="Times New Roman" w:cs="Times New Roman"/>
            <w:color w:val="000000"/>
            <w:sz w:val="24"/>
            <w:szCs w:val="24"/>
            <w:lang w:val="en-US"/>
          </w:rPr>
          <w:t>: A multidisciplinary treatise (Developments in aquaculture and fisheries science; 3), Amsterdam; Oxford: Elsevier.</w:t>
        </w:r>
      </w:hyperlink>
    </w:p>
    <w:p w14:paraId="0658BD9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0" w:history="1">
        <w:proofErr w:type="spellStart"/>
        <w:r w:rsidRPr="00381546">
          <w:rPr>
            <w:rFonts w:ascii="Times New Roman" w:eastAsia="Times New Roman" w:hAnsi="Times New Roman" w:cs="Times New Roman"/>
            <w:color w:val="000000"/>
            <w:sz w:val="24"/>
            <w:szCs w:val="24"/>
            <w:lang w:val="en-US"/>
          </w:rPr>
          <w:t>Kristan</w:t>
        </w:r>
        <w:proofErr w:type="spellEnd"/>
        <w:r w:rsidRPr="00381546">
          <w:rPr>
            <w:rFonts w:ascii="Times New Roman" w:eastAsia="Times New Roman" w:hAnsi="Times New Roman" w:cs="Times New Roman"/>
            <w:color w:val="000000"/>
            <w:sz w:val="24"/>
            <w:szCs w:val="24"/>
            <w:lang w:val="en-US"/>
          </w:rPr>
          <w:t>, D. M. 2004. Intestinal nematode infection affects host life history and offspring susceptibility to parasitism. J. Anim. Ecol. 73: 227–238.</w:t>
        </w:r>
      </w:hyperlink>
    </w:p>
    <w:p w14:paraId="156DD8E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1" w:history="1">
        <w:r w:rsidRPr="00381546">
          <w:rPr>
            <w:rFonts w:ascii="Times New Roman" w:eastAsia="Times New Roman" w:hAnsi="Times New Roman" w:cs="Times New Roman"/>
            <w:color w:val="000000"/>
            <w:sz w:val="24"/>
            <w:szCs w:val="24"/>
            <w:lang w:val="en-US"/>
          </w:rPr>
          <w:t xml:space="preserve">Lafferty, K. D., &amp; A. M. </w:t>
        </w:r>
        <w:proofErr w:type="spellStart"/>
        <w:r w:rsidRPr="00381546">
          <w:rPr>
            <w:rFonts w:ascii="Times New Roman" w:eastAsia="Times New Roman" w:hAnsi="Times New Roman" w:cs="Times New Roman"/>
            <w:color w:val="000000"/>
            <w:sz w:val="24"/>
            <w:szCs w:val="24"/>
            <w:lang w:val="en-US"/>
          </w:rPr>
          <w:t>Kuris</w:t>
        </w:r>
        <w:proofErr w:type="spellEnd"/>
        <w:r w:rsidRPr="00381546">
          <w:rPr>
            <w:rFonts w:ascii="Times New Roman" w:eastAsia="Times New Roman" w:hAnsi="Times New Roman" w:cs="Times New Roman"/>
            <w:color w:val="000000"/>
            <w:sz w:val="24"/>
            <w:szCs w:val="24"/>
            <w:lang w:val="en-US"/>
          </w:rPr>
          <w:t>. 1996. Biological Control of Marine Pests. Ecology 77: 1989–2000.</w:t>
        </w:r>
      </w:hyperlink>
    </w:p>
    <w:p w14:paraId="32278D6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2" w:history="1">
        <w:r w:rsidRPr="00381546">
          <w:rPr>
            <w:rFonts w:ascii="Times New Roman" w:eastAsia="Times New Roman" w:hAnsi="Times New Roman" w:cs="Times New Roman"/>
            <w:color w:val="000000"/>
            <w:sz w:val="24"/>
            <w:szCs w:val="24"/>
            <w:lang w:val="en-US"/>
          </w:rPr>
          <w:t>Lie, U. 1968. A quantitative study of benthic infauna in Puget Sound, Washington, USA, in 1963-1964.</w:t>
        </w:r>
      </w:hyperlink>
      <w:r w:rsidRPr="00381546">
        <w:rPr>
          <w:rFonts w:ascii="Times New Roman" w:eastAsia="Times New Roman" w:hAnsi="Times New Roman" w:cs="Times New Roman"/>
          <w:color w:val="000000"/>
          <w:sz w:val="24"/>
          <w:szCs w:val="24"/>
          <w:lang w:val="en-US"/>
        </w:rPr>
        <w:t xml:space="preserve"> Fisk Dir. Skr. Ser. </w:t>
      </w:r>
      <w:proofErr w:type="spellStart"/>
      <w:r w:rsidRPr="00381546">
        <w:rPr>
          <w:rFonts w:ascii="Times New Roman" w:eastAsia="Times New Roman" w:hAnsi="Times New Roman" w:cs="Times New Roman"/>
          <w:color w:val="000000"/>
          <w:sz w:val="24"/>
          <w:szCs w:val="24"/>
          <w:lang w:val="en-US"/>
        </w:rPr>
        <w:t>Havundersök</w:t>
      </w:r>
      <w:proofErr w:type="spellEnd"/>
      <w:r w:rsidRPr="00381546">
        <w:rPr>
          <w:rFonts w:ascii="Times New Roman" w:eastAsia="Times New Roman" w:hAnsi="Times New Roman" w:cs="Times New Roman"/>
          <w:color w:val="000000"/>
          <w:sz w:val="24"/>
          <w:szCs w:val="24"/>
          <w:lang w:val="en-US"/>
        </w:rPr>
        <w:t>. 14, 229–556.</w:t>
      </w:r>
    </w:p>
    <w:p w14:paraId="32684B13"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3" w:history="1">
        <w:r w:rsidRPr="00381546">
          <w:rPr>
            <w:rFonts w:ascii="Times New Roman" w:eastAsia="Times New Roman" w:hAnsi="Times New Roman" w:cs="Times New Roman"/>
            <w:color w:val="000000"/>
            <w:sz w:val="24"/>
            <w:szCs w:val="24"/>
            <w:lang w:val="en-US"/>
          </w:rPr>
          <w:t xml:space="preserve">Lisa M. Calvo, Betsy Haskin, William </w:t>
        </w:r>
        <w:proofErr w:type="spellStart"/>
        <w:r w:rsidRPr="00381546">
          <w:rPr>
            <w:rFonts w:ascii="Times New Roman" w:eastAsia="Times New Roman" w:hAnsi="Times New Roman" w:cs="Times New Roman"/>
            <w:color w:val="000000"/>
            <w:sz w:val="24"/>
            <w:szCs w:val="24"/>
            <w:lang w:val="en-US"/>
          </w:rPr>
          <w:t>Schroer</w:t>
        </w:r>
        <w:proofErr w:type="spellEnd"/>
        <w:r w:rsidRPr="00381546">
          <w:rPr>
            <w:rFonts w:ascii="Times New Roman" w:eastAsia="Times New Roman" w:hAnsi="Times New Roman" w:cs="Times New Roman"/>
            <w:color w:val="000000"/>
            <w:sz w:val="24"/>
            <w:szCs w:val="24"/>
            <w:lang w:val="en-US"/>
          </w:rPr>
          <w:t xml:space="preserve">, Rose </w:t>
        </w:r>
        <w:proofErr w:type="spellStart"/>
        <w:r w:rsidRPr="00381546">
          <w:rPr>
            <w:rFonts w:ascii="Times New Roman" w:eastAsia="Times New Roman" w:hAnsi="Times New Roman" w:cs="Times New Roman"/>
            <w:color w:val="000000"/>
            <w:sz w:val="24"/>
            <w:szCs w:val="24"/>
            <w:lang w:val="en-US"/>
          </w:rPr>
          <w:t>Petrecca</w:t>
        </w:r>
        <w:proofErr w:type="spellEnd"/>
        <w:r w:rsidRPr="00381546">
          <w:rPr>
            <w:rFonts w:ascii="Times New Roman" w:eastAsia="Times New Roman" w:hAnsi="Times New Roman" w:cs="Times New Roman"/>
            <w:color w:val="000000"/>
            <w:sz w:val="24"/>
            <w:szCs w:val="24"/>
            <w:lang w:val="en-US"/>
          </w:rPr>
          <w:t xml:space="preserve">. 2014. Natural History and Control of the Mud Worm,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cornuta</w:t>
        </w:r>
        <w:proofErr w:type="spellEnd"/>
        <w:r w:rsidRPr="00381546">
          <w:rPr>
            <w:rFonts w:ascii="Times New Roman" w:eastAsia="Times New Roman" w:hAnsi="Times New Roman" w:cs="Times New Roman"/>
            <w:color w:val="000000"/>
            <w:sz w:val="24"/>
            <w:szCs w:val="24"/>
            <w:lang w:val="en-US"/>
          </w:rPr>
          <w:t xml:space="preserve"> on a Delaware Bay, New Jersey Oyster Farm.</w:t>
        </w:r>
      </w:hyperlink>
    </w:p>
    <w:p w14:paraId="6614DEE5"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4" w:history="1">
        <w:proofErr w:type="spellStart"/>
        <w:r w:rsidRPr="00381546">
          <w:rPr>
            <w:rFonts w:ascii="Times New Roman" w:eastAsia="Times New Roman" w:hAnsi="Times New Roman" w:cs="Times New Roman"/>
            <w:color w:val="000000"/>
            <w:sz w:val="24"/>
            <w:szCs w:val="24"/>
            <w:lang w:val="en-US"/>
          </w:rPr>
          <w:t>Lleonart</w:t>
        </w:r>
        <w:proofErr w:type="spellEnd"/>
        <w:r w:rsidRPr="00381546">
          <w:rPr>
            <w:rFonts w:ascii="Times New Roman" w:eastAsia="Times New Roman" w:hAnsi="Times New Roman" w:cs="Times New Roman"/>
            <w:color w:val="000000"/>
            <w:sz w:val="24"/>
            <w:szCs w:val="24"/>
            <w:lang w:val="en-US"/>
          </w:rPr>
          <w:t xml:space="preserve">, M., J. </w:t>
        </w:r>
        <w:proofErr w:type="spellStart"/>
        <w:r w:rsidRPr="00381546">
          <w:rPr>
            <w:rFonts w:ascii="Times New Roman" w:eastAsia="Times New Roman" w:hAnsi="Times New Roman" w:cs="Times New Roman"/>
            <w:color w:val="000000"/>
            <w:sz w:val="24"/>
            <w:szCs w:val="24"/>
            <w:lang w:val="en-US"/>
          </w:rPr>
          <w:t>Handlinger</w:t>
        </w:r>
        <w:proofErr w:type="spellEnd"/>
        <w:r w:rsidRPr="00381546">
          <w:rPr>
            <w:rFonts w:ascii="Times New Roman" w:eastAsia="Times New Roman" w:hAnsi="Times New Roman" w:cs="Times New Roman"/>
            <w:color w:val="000000"/>
            <w:sz w:val="24"/>
            <w:szCs w:val="24"/>
            <w:lang w:val="en-US"/>
          </w:rPr>
          <w:t xml:space="preserve">, &amp; M. Powell. 2003. </w:t>
        </w:r>
        <w:proofErr w:type="spellStart"/>
        <w:r w:rsidRPr="00381546">
          <w:rPr>
            <w:rFonts w:ascii="Times New Roman" w:eastAsia="Times New Roman" w:hAnsi="Times New Roman" w:cs="Times New Roman"/>
            <w:color w:val="000000"/>
            <w:sz w:val="24"/>
            <w:szCs w:val="24"/>
            <w:lang w:val="en-US"/>
          </w:rPr>
          <w:t>Spionid</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mudworm</w:t>
        </w:r>
        <w:proofErr w:type="spellEnd"/>
        <w:r w:rsidRPr="00381546">
          <w:rPr>
            <w:rFonts w:ascii="Times New Roman" w:eastAsia="Times New Roman" w:hAnsi="Times New Roman" w:cs="Times New Roman"/>
            <w:color w:val="000000"/>
            <w:sz w:val="24"/>
            <w:szCs w:val="24"/>
            <w:lang w:val="en-US"/>
          </w:rPr>
          <w:t xml:space="preserve"> infestation of farmed abalone (</w:t>
        </w:r>
        <w:proofErr w:type="spellStart"/>
        <w:r w:rsidRPr="00381546">
          <w:rPr>
            <w:rFonts w:ascii="Times New Roman" w:eastAsia="Times New Roman" w:hAnsi="Times New Roman" w:cs="Times New Roman"/>
            <w:i/>
            <w:iCs/>
            <w:color w:val="000000"/>
            <w:sz w:val="24"/>
            <w:szCs w:val="24"/>
            <w:lang w:val="en-US"/>
          </w:rPr>
          <w:t>Haliotis</w:t>
        </w:r>
        <w:proofErr w:type="spellEnd"/>
        <w:r w:rsidRPr="00381546">
          <w:rPr>
            <w:rFonts w:ascii="Times New Roman" w:eastAsia="Times New Roman" w:hAnsi="Times New Roman" w:cs="Times New Roman"/>
            <w:color w:val="000000"/>
            <w:sz w:val="24"/>
            <w:szCs w:val="24"/>
            <w:lang w:val="en-US"/>
          </w:rPr>
          <w:t xml:space="preserve"> spp.). Aquaculture 221: 85–96.</w:t>
        </w:r>
      </w:hyperlink>
    </w:p>
    <w:p w14:paraId="49B7E83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5" w:history="1">
        <w:proofErr w:type="spellStart"/>
        <w:r w:rsidRPr="00381546">
          <w:rPr>
            <w:rFonts w:ascii="Times New Roman" w:eastAsia="Times New Roman" w:hAnsi="Times New Roman" w:cs="Times New Roman"/>
            <w:color w:val="000000"/>
            <w:sz w:val="24"/>
            <w:szCs w:val="24"/>
            <w:lang w:val="en-US"/>
          </w:rPr>
          <w:t>Loosanoff</w:t>
        </w:r>
        <w:proofErr w:type="spellEnd"/>
        <w:r w:rsidRPr="00381546">
          <w:rPr>
            <w:rFonts w:ascii="Times New Roman" w:eastAsia="Times New Roman" w:hAnsi="Times New Roman" w:cs="Times New Roman"/>
            <w:color w:val="000000"/>
            <w:sz w:val="24"/>
            <w:szCs w:val="24"/>
            <w:lang w:val="en-US"/>
          </w:rPr>
          <w:t xml:space="preserve">, V. L., and J. B. Engle. 1943. </w:t>
        </w:r>
      </w:hyperlink>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in oysters suspended in the water</w:t>
      </w:r>
      <w:hyperlink r:id="rId136" w:history="1">
        <w:r w:rsidRPr="00381546">
          <w:rPr>
            <w:rFonts w:ascii="Times New Roman" w:eastAsia="Times New Roman" w:hAnsi="Times New Roman" w:cs="Times New Roman"/>
            <w:color w:val="000000"/>
            <w:sz w:val="24"/>
            <w:szCs w:val="24"/>
            <w:lang w:val="en-US"/>
          </w:rPr>
          <w:t>. Biol. Bull. 85: 69–78.</w:t>
        </w:r>
      </w:hyperlink>
    </w:p>
    <w:p w14:paraId="2F54999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Lopes, H., J. Martinelli, L. Hauser, I. Jimenez-Hidalgo, T. L. King, J. Padilla-</w:t>
      </w:r>
      <w:proofErr w:type="spellStart"/>
      <w:r w:rsidRPr="00381546">
        <w:rPr>
          <w:rFonts w:ascii="Times New Roman" w:eastAsia="Times New Roman" w:hAnsi="Times New Roman" w:cs="Times New Roman"/>
          <w:color w:val="000000"/>
          <w:sz w:val="24"/>
          <w:szCs w:val="24"/>
          <w:lang w:val="en-US"/>
        </w:rPr>
        <w:t>Gamino</w:t>
      </w:r>
      <w:proofErr w:type="spellEnd"/>
      <w:r w:rsidRPr="00381546">
        <w:rPr>
          <w:rFonts w:ascii="Times New Roman" w:eastAsia="Times New Roman" w:hAnsi="Times New Roman" w:cs="Times New Roman"/>
          <w:color w:val="000000"/>
          <w:sz w:val="24"/>
          <w:szCs w:val="24"/>
          <w:lang w:val="en-US"/>
        </w:rPr>
        <w:t xml:space="preserve">, P. Rawson, L. Spencer, J. Williams, &amp; C. Wood. 2019. First Confirmation of the Shell-Boring Oyster Parasite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xml:space="preserve">) in Washington State, USA. e27621v1. </w:t>
      </w:r>
      <w:proofErr w:type="spellStart"/>
      <w:r w:rsidRPr="00381546">
        <w:rPr>
          <w:rFonts w:ascii="Times New Roman" w:eastAsia="Times New Roman" w:hAnsi="Times New Roman" w:cs="Times New Roman"/>
          <w:color w:val="000000"/>
          <w:sz w:val="24"/>
          <w:szCs w:val="24"/>
          <w:lang w:val="en-US"/>
        </w:rPr>
        <w:t>PeerJ</w:t>
      </w:r>
      <w:proofErr w:type="spellEnd"/>
      <w:r w:rsidRPr="00381546">
        <w:rPr>
          <w:rFonts w:ascii="Times New Roman" w:eastAsia="Times New Roman" w:hAnsi="Times New Roman" w:cs="Times New Roman"/>
          <w:color w:val="000000"/>
          <w:sz w:val="24"/>
          <w:szCs w:val="24"/>
          <w:lang w:val="en-US"/>
        </w:rPr>
        <w:t xml:space="preserve"> Preprints </w:t>
      </w:r>
    </w:p>
    <w:p w14:paraId="5B950940"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7" w:history="1">
        <w:proofErr w:type="spellStart"/>
        <w:r w:rsidRPr="00381546">
          <w:rPr>
            <w:rFonts w:ascii="Times New Roman" w:eastAsia="Times New Roman" w:hAnsi="Times New Roman" w:cs="Times New Roman"/>
            <w:color w:val="000000"/>
            <w:sz w:val="24"/>
            <w:szCs w:val="24"/>
            <w:lang w:val="en-US"/>
          </w:rPr>
          <w:t>Lunz</w:t>
        </w:r>
        <w:proofErr w:type="spellEnd"/>
        <w:r w:rsidRPr="00381546">
          <w:rPr>
            <w:rFonts w:ascii="Times New Roman" w:eastAsia="Times New Roman" w:hAnsi="Times New Roman" w:cs="Times New Roman"/>
            <w:color w:val="000000"/>
            <w:sz w:val="24"/>
            <w:szCs w:val="24"/>
            <w:lang w:val="en-US"/>
          </w:rPr>
          <w:t xml:space="preserve">, G. R. 1941.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a pest in South Carolina oysters. Journal of the Elisha Mitchell Scientific Society 57: 273–283.</w:t>
        </w:r>
      </w:hyperlink>
    </w:p>
    <w:p w14:paraId="7F90BC74"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8" w:history="1">
        <w:r w:rsidRPr="00381546">
          <w:rPr>
            <w:rFonts w:ascii="Times New Roman" w:eastAsia="Times New Roman" w:hAnsi="Times New Roman" w:cs="Times New Roman"/>
            <w:color w:val="000000"/>
            <w:sz w:val="24"/>
            <w:szCs w:val="24"/>
            <w:lang w:val="en-US"/>
          </w:rPr>
          <w:t>Meyer, F. P. 1991. Aquaculture disease and health management. J. Anim. Sci. 69: 4201–4208.</w:t>
        </w:r>
      </w:hyperlink>
    </w:p>
    <w:p w14:paraId="6E9AB70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9" w:history="1">
        <w:r w:rsidRPr="00381546">
          <w:rPr>
            <w:rFonts w:ascii="Times New Roman" w:eastAsia="Times New Roman" w:hAnsi="Times New Roman" w:cs="Times New Roman"/>
            <w:color w:val="000000"/>
            <w:sz w:val="24"/>
            <w:szCs w:val="24"/>
            <w:lang w:val="en-US"/>
          </w:rPr>
          <w:t xml:space="preserve">Moreno, R. A., P. E. Neill, &amp; N. </w:t>
        </w:r>
        <w:proofErr w:type="spellStart"/>
        <w:r w:rsidRPr="00381546">
          <w:rPr>
            <w:rFonts w:ascii="Times New Roman" w:eastAsia="Times New Roman" w:hAnsi="Times New Roman" w:cs="Times New Roman"/>
            <w:color w:val="000000"/>
            <w:sz w:val="24"/>
            <w:szCs w:val="24"/>
            <w:lang w:val="en-US"/>
          </w:rPr>
          <w:t>Rozbaczylo</w:t>
        </w:r>
        <w:proofErr w:type="spellEnd"/>
        <w:r w:rsidRPr="00381546">
          <w:rPr>
            <w:rFonts w:ascii="Times New Roman" w:eastAsia="Times New Roman" w:hAnsi="Times New Roman" w:cs="Times New Roman"/>
            <w:color w:val="000000"/>
            <w:sz w:val="24"/>
            <w:szCs w:val="24"/>
            <w:lang w:val="en-US"/>
          </w:rPr>
          <w:t xml:space="preserve">. 2006. Native and non-indigenous boring </w:t>
        </w:r>
        <w:proofErr w:type="spellStart"/>
        <w:r w:rsidRPr="00381546">
          <w:rPr>
            <w:rFonts w:ascii="Times New Roman" w:eastAsia="Times New Roman" w:hAnsi="Times New Roman" w:cs="Times New Roman"/>
            <w:color w:val="000000"/>
            <w:sz w:val="24"/>
            <w:szCs w:val="24"/>
            <w:lang w:val="en-US"/>
          </w:rPr>
          <w:t>polychaetes</w:t>
        </w:r>
        <w:proofErr w:type="spellEnd"/>
        <w:r w:rsidRPr="00381546">
          <w:rPr>
            <w:rFonts w:ascii="Times New Roman" w:eastAsia="Times New Roman" w:hAnsi="Times New Roman" w:cs="Times New Roman"/>
            <w:color w:val="000000"/>
            <w:sz w:val="24"/>
            <w:szCs w:val="24"/>
            <w:lang w:val="en-US"/>
          </w:rPr>
          <w:t xml:space="preserve"> in Chile: a threat to native and commercial </w:t>
        </w:r>
        <w:proofErr w:type="spellStart"/>
        <w:r w:rsidRPr="00381546">
          <w:rPr>
            <w:rFonts w:ascii="Times New Roman" w:eastAsia="Times New Roman" w:hAnsi="Times New Roman" w:cs="Times New Roman"/>
            <w:color w:val="000000"/>
            <w:sz w:val="24"/>
            <w:szCs w:val="24"/>
            <w:lang w:val="en-US"/>
          </w:rPr>
          <w:t>mollusc</w:t>
        </w:r>
        <w:proofErr w:type="spellEnd"/>
        <w:r w:rsidRPr="00381546">
          <w:rPr>
            <w:rFonts w:ascii="Times New Roman" w:eastAsia="Times New Roman" w:hAnsi="Times New Roman" w:cs="Times New Roman"/>
            <w:color w:val="000000"/>
            <w:sz w:val="24"/>
            <w:szCs w:val="24"/>
            <w:lang w:val="en-US"/>
          </w:rPr>
          <w:t xml:space="preserve"> species. Rev. </w:t>
        </w:r>
        <w:proofErr w:type="spellStart"/>
        <w:r w:rsidRPr="00381546">
          <w:rPr>
            <w:rFonts w:ascii="Times New Roman" w:eastAsia="Times New Roman" w:hAnsi="Times New Roman" w:cs="Times New Roman"/>
            <w:color w:val="000000"/>
            <w:sz w:val="24"/>
            <w:szCs w:val="24"/>
            <w:lang w:val="en-US"/>
          </w:rPr>
          <w:t>Chil</w:t>
        </w:r>
        <w:proofErr w:type="spellEnd"/>
        <w:r w:rsidRPr="00381546">
          <w:rPr>
            <w:rFonts w:ascii="Times New Roman" w:eastAsia="Times New Roman" w:hAnsi="Times New Roman" w:cs="Times New Roman"/>
            <w:color w:val="000000"/>
            <w:sz w:val="24"/>
            <w:szCs w:val="24"/>
            <w:lang w:val="en-US"/>
          </w:rPr>
          <w:t>. Hist. Nat. 79.</w:t>
        </w:r>
      </w:hyperlink>
    </w:p>
    <w:p w14:paraId="406CA8B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0" w:history="1">
        <w:r w:rsidRPr="00381546">
          <w:rPr>
            <w:rFonts w:ascii="Times New Roman" w:eastAsia="Times New Roman" w:hAnsi="Times New Roman" w:cs="Times New Roman"/>
            <w:color w:val="000000"/>
            <w:sz w:val="24"/>
            <w:szCs w:val="24"/>
            <w:lang w:val="en-US"/>
          </w:rPr>
          <w:t xml:space="preserve">Morse, D. L., P. D. Rawson, &amp; J. N. </w:t>
        </w:r>
        <w:proofErr w:type="spellStart"/>
        <w:r w:rsidRPr="00381546">
          <w:rPr>
            <w:rFonts w:ascii="Times New Roman" w:eastAsia="Times New Roman" w:hAnsi="Times New Roman" w:cs="Times New Roman"/>
            <w:color w:val="000000"/>
            <w:sz w:val="24"/>
            <w:szCs w:val="24"/>
            <w:lang w:val="en-US"/>
          </w:rPr>
          <w:t>Kraeuter</w:t>
        </w:r>
        <w:proofErr w:type="spellEnd"/>
        <w:r w:rsidRPr="00381546">
          <w:rPr>
            <w:rFonts w:ascii="Times New Roman" w:eastAsia="Times New Roman" w:hAnsi="Times New Roman" w:cs="Times New Roman"/>
            <w:color w:val="000000"/>
            <w:sz w:val="24"/>
            <w:szCs w:val="24"/>
            <w:lang w:val="en-US"/>
          </w:rPr>
          <w:t>. 2015. Fact Sheet on Mud Blister Worms and Oyster Aquaculture. Maine Sea Grant.</w:t>
        </w:r>
      </w:hyperlink>
    </w:p>
    <w:p w14:paraId="2391433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1" w:history="1">
        <w:r w:rsidRPr="00381546">
          <w:rPr>
            <w:rFonts w:ascii="Times New Roman" w:eastAsia="Times New Roman" w:hAnsi="Times New Roman" w:cs="Times New Roman"/>
            <w:color w:val="000000"/>
            <w:sz w:val="24"/>
            <w:szCs w:val="24"/>
            <w:lang w:val="en-US"/>
          </w:rPr>
          <w:t xml:space="preserve">Mortensen, S., T. Van der </w:t>
        </w:r>
        <w:proofErr w:type="spellStart"/>
        <w:r w:rsidRPr="00381546">
          <w:rPr>
            <w:rFonts w:ascii="Times New Roman" w:eastAsia="Times New Roman" w:hAnsi="Times New Roman" w:cs="Times New Roman"/>
            <w:color w:val="000000"/>
            <w:sz w:val="24"/>
            <w:szCs w:val="24"/>
            <w:lang w:val="en-US"/>
          </w:rPr>
          <w:t>Meeren</w:t>
        </w:r>
        <w:proofErr w:type="spellEnd"/>
        <w:r w:rsidRPr="00381546">
          <w:rPr>
            <w:rFonts w:ascii="Times New Roman" w:eastAsia="Times New Roman" w:hAnsi="Times New Roman" w:cs="Times New Roman"/>
            <w:color w:val="000000"/>
            <w:sz w:val="24"/>
            <w:szCs w:val="24"/>
            <w:lang w:val="en-US"/>
          </w:rPr>
          <w:t xml:space="preserve">, A. </w:t>
        </w:r>
        <w:proofErr w:type="spellStart"/>
        <w:r w:rsidRPr="00381546">
          <w:rPr>
            <w:rFonts w:ascii="Times New Roman" w:eastAsia="Times New Roman" w:hAnsi="Times New Roman" w:cs="Times New Roman"/>
            <w:color w:val="000000"/>
            <w:sz w:val="24"/>
            <w:szCs w:val="24"/>
            <w:lang w:val="en-US"/>
          </w:rPr>
          <w:t>Fosshagen</w:t>
        </w:r>
        <w:proofErr w:type="spellEnd"/>
        <w:r w:rsidRPr="00381546">
          <w:rPr>
            <w:rFonts w:ascii="Times New Roman" w:eastAsia="Times New Roman" w:hAnsi="Times New Roman" w:cs="Times New Roman"/>
            <w:color w:val="000000"/>
            <w:sz w:val="24"/>
            <w:szCs w:val="24"/>
            <w:lang w:val="en-US"/>
          </w:rPr>
          <w:t xml:space="preserve">, I. </w:t>
        </w:r>
        <w:proofErr w:type="spellStart"/>
        <w:r w:rsidRPr="00381546">
          <w:rPr>
            <w:rFonts w:ascii="Times New Roman" w:eastAsia="Times New Roman" w:hAnsi="Times New Roman" w:cs="Times New Roman"/>
            <w:color w:val="000000"/>
            <w:sz w:val="24"/>
            <w:szCs w:val="24"/>
            <w:lang w:val="en-US"/>
          </w:rPr>
          <w:t>Hernar</w:t>
        </w:r>
        <w:proofErr w:type="spellEnd"/>
        <w:r w:rsidRPr="00381546">
          <w:rPr>
            <w:rFonts w:ascii="Times New Roman" w:eastAsia="Times New Roman" w:hAnsi="Times New Roman" w:cs="Times New Roman"/>
            <w:color w:val="000000"/>
            <w:sz w:val="24"/>
            <w:szCs w:val="24"/>
            <w:lang w:val="en-US"/>
          </w:rPr>
          <w:t xml:space="preserve">, L. </w:t>
        </w:r>
        <w:proofErr w:type="spellStart"/>
        <w:r w:rsidRPr="00381546">
          <w:rPr>
            <w:rFonts w:ascii="Times New Roman" w:eastAsia="Times New Roman" w:hAnsi="Times New Roman" w:cs="Times New Roman"/>
            <w:color w:val="000000"/>
            <w:sz w:val="24"/>
            <w:szCs w:val="24"/>
            <w:lang w:val="en-US"/>
          </w:rPr>
          <w:t>Harkestad</w:t>
        </w:r>
        <w:proofErr w:type="spellEnd"/>
        <w:r w:rsidRPr="00381546">
          <w:rPr>
            <w:rFonts w:ascii="Times New Roman" w:eastAsia="Times New Roman" w:hAnsi="Times New Roman" w:cs="Times New Roman"/>
            <w:color w:val="000000"/>
            <w:sz w:val="24"/>
            <w:szCs w:val="24"/>
            <w:lang w:val="en-US"/>
          </w:rPr>
          <w:t xml:space="preserve">, and L. </w:t>
        </w:r>
        <w:proofErr w:type="spellStart"/>
        <w:r w:rsidRPr="00381546">
          <w:rPr>
            <w:rFonts w:ascii="Times New Roman" w:eastAsia="Times New Roman" w:hAnsi="Times New Roman" w:cs="Times New Roman"/>
            <w:color w:val="000000"/>
            <w:sz w:val="24"/>
            <w:szCs w:val="24"/>
            <w:lang w:val="en-US"/>
          </w:rPr>
          <w:t>Torkildsen</w:t>
        </w:r>
        <w:proofErr w:type="spellEnd"/>
        <w:r w:rsidRPr="00381546">
          <w:rPr>
            <w:rFonts w:ascii="Times New Roman" w:eastAsia="Times New Roman" w:hAnsi="Times New Roman" w:cs="Times New Roman"/>
            <w:color w:val="000000"/>
            <w:sz w:val="24"/>
            <w:szCs w:val="24"/>
            <w:lang w:val="en-US"/>
          </w:rPr>
          <w:t xml:space="preserve">., &amp; Ø. Bergh. 2000. Mortality of scallop spat in cultivation, infested with tube dwelling bristle worms,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 </w:t>
        </w:r>
        <w:proofErr w:type="spellStart"/>
        <w:r w:rsidRPr="00381546">
          <w:rPr>
            <w:rFonts w:ascii="Times New Roman" w:eastAsia="Times New Roman" w:hAnsi="Times New Roman" w:cs="Times New Roman"/>
            <w:color w:val="000000"/>
            <w:sz w:val="24"/>
            <w:szCs w:val="24"/>
            <w:lang w:val="en-US"/>
          </w:rPr>
          <w:t>Aquac</w:t>
        </w:r>
        <w:proofErr w:type="spellEnd"/>
        <w:r w:rsidRPr="00381546">
          <w:rPr>
            <w:rFonts w:ascii="Times New Roman" w:eastAsia="Times New Roman" w:hAnsi="Times New Roman" w:cs="Times New Roman"/>
            <w:color w:val="000000"/>
            <w:sz w:val="24"/>
            <w:szCs w:val="24"/>
            <w:lang w:val="en-US"/>
          </w:rPr>
          <w:t>. Int. 8: 267–271.</w:t>
        </w:r>
      </w:hyperlink>
    </w:p>
    <w:p w14:paraId="16CD049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2" w:history="1">
        <w:r w:rsidRPr="00381546">
          <w:rPr>
            <w:rFonts w:ascii="Times New Roman" w:eastAsia="Times New Roman" w:hAnsi="Times New Roman" w:cs="Times New Roman"/>
            <w:color w:val="000000"/>
            <w:sz w:val="24"/>
            <w:szCs w:val="24"/>
            <w:lang w:val="en-US"/>
          </w:rPr>
          <w:t>National Animal Health Reporting System, US Department of Agriculture. 2017. 2017 U.S. National List of Reportable Animal Diseases. https://www.aphis.usda.gov.</w:t>
        </w:r>
      </w:hyperlink>
    </w:p>
    <w:p w14:paraId="52365D70"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3" w:history="1">
        <w:r w:rsidRPr="00381546">
          <w:rPr>
            <w:rFonts w:ascii="Times New Roman" w:eastAsia="Times New Roman" w:hAnsi="Times New Roman" w:cs="Times New Roman"/>
            <w:color w:val="000000"/>
            <w:sz w:val="24"/>
            <w:szCs w:val="24"/>
            <w:lang w:val="en-US"/>
          </w:rPr>
          <w:t>National Invasive Species Council. 2016. A Call to Action: 2016–2018 NISC Management Plan.</w:t>
        </w:r>
      </w:hyperlink>
    </w:p>
    <w:p w14:paraId="0AAB7532"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4" w:history="1">
        <w:r w:rsidRPr="00381546">
          <w:rPr>
            <w:rFonts w:ascii="Times New Roman" w:eastAsia="Times New Roman" w:hAnsi="Times New Roman" w:cs="Times New Roman"/>
            <w:color w:val="000000"/>
            <w:sz w:val="24"/>
            <w:szCs w:val="24"/>
            <w:lang w:val="en-US"/>
          </w:rPr>
          <w:t xml:space="preserve">Nell, J. 2007. Controlling </w:t>
        </w:r>
        <w:proofErr w:type="spellStart"/>
        <w:r w:rsidRPr="00381546">
          <w:rPr>
            <w:rFonts w:ascii="Times New Roman" w:eastAsia="Times New Roman" w:hAnsi="Times New Roman" w:cs="Times New Roman"/>
            <w:color w:val="000000"/>
            <w:sz w:val="24"/>
            <w:szCs w:val="24"/>
            <w:lang w:val="en-US"/>
          </w:rPr>
          <w:t>mudworm</w:t>
        </w:r>
        <w:proofErr w:type="spellEnd"/>
        <w:r w:rsidRPr="00381546">
          <w:rPr>
            <w:rFonts w:ascii="Times New Roman" w:eastAsia="Times New Roman" w:hAnsi="Times New Roman" w:cs="Times New Roman"/>
            <w:color w:val="000000"/>
            <w:sz w:val="24"/>
            <w:szCs w:val="24"/>
            <w:lang w:val="en-US"/>
          </w:rPr>
          <w:t xml:space="preserve"> in oysters. </w:t>
        </w:r>
        <w:proofErr w:type="spellStart"/>
        <w:r w:rsidRPr="00381546">
          <w:rPr>
            <w:rFonts w:ascii="Times New Roman" w:eastAsia="Times New Roman" w:hAnsi="Times New Roman" w:cs="Times New Roman"/>
            <w:color w:val="000000"/>
            <w:sz w:val="24"/>
            <w:szCs w:val="24"/>
            <w:lang w:val="en-US"/>
          </w:rPr>
          <w:t>Primefact</w:t>
        </w:r>
        <w:proofErr w:type="spellEnd"/>
        <w:r w:rsidRPr="00381546">
          <w:rPr>
            <w:rFonts w:ascii="Times New Roman" w:eastAsia="Times New Roman" w:hAnsi="Times New Roman" w:cs="Times New Roman"/>
            <w:color w:val="000000"/>
            <w:sz w:val="24"/>
            <w:szCs w:val="24"/>
            <w:lang w:val="en-US"/>
          </w:rPr>
          <w:t xml:space="preserve"> 590. New South Wales Department of Primary Industry.</w:t>
        </w:r>
      </w:hyperlink>
    </w:p>
    <w:p w14:paraId="6EBBBB0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5" w:history="1">
        <w:r w:rsidRPr="00381546">
          <w:rPr>
            <w:rFonts w:ascii="Times New Roman" w:eastAsia="Times New Roman" w:hAnsi="Times New Roman" w:cs="Times New Roman"/>
            <w:color w:val="000000"/>
            <w:sz w:val="24"/>
            <w:szCs w:val="24"/>
            <w:lang w:val="en-US"/>
          </w:rPr>
          <w:t>Nell, J. A. 2001. The History of Oyster Farming in Australia. Mar. Fish. Rev. 63: 14–25.</w:t>
        </w:r>
      </w:hyperlink>
    </w:p>
    <w:p w14:paraId="330300C4"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6" w:history="1">
        <w:proofErr w:type="spellStart"/>
        <w:r w:rsidRPr="00381546">
          <w:rPr>
            <w:rFonts w:ascii="Times New Roman" w:eastAsia="Times New Roman" w:hAnsi="Times New Roman" w:cs="Times New Roman"/>
            <w:color w:val="000000"/>
            <w:sz w:val="24"/>
            <w:szCs w:val="24"/>
            <w:lang w:val="en-US"/>
          </w:rPr>
          <w:t>Nel</w:t>
        </w:r>
        <w:proofErr w:type="spellEnd"/>
        <w:r w:rsidRPr="00381546">
          <w:rPr>
            <w:rFonts w:ascii="Times New Roman" w:eastAsia="Times New Roman" w:hAnsi="Times New Roman" w:cs="Times New Roman"/>
            <w:color w:val="000000"/>
            <w:sz w:val="24"/>
            <w:szCs w:val="24"/>
            <w:lang w:val="en-US"/>
          </w:rPr>
          <w:t>, R., P. S. Coetzee, &amp; G. Van Niekerk. 1996. The evaluation of two treatments to reduce mud worm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hoplura</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Claparede</w:t>
        </w:r>
        <w:proofErr w:type="spellEnd"/>
        <w:r w:rsidRPr="00381546">
          <w:rPr>
            <w:rFonts w:ascii="Times New Roman" w:eastAsia="Times New Roman" w:hAnsi="Times New Roman" w:cs="Times New Roman"/>
            <w:color w:val="000000"/>
            <w:sz w:val="24"/>
            <w:szCs w:val="24"/>
            <w:lang w:val="en-US"/>
          </w:rPr>
          <w:t>) infestation in commercially reared oysters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gigas</w:t>
        </w:r>
        <w:proofErr w:type="spellEnd"/>
        <w:r w:rsidRPr="00381546">
          <w:rPr>
            <w:rFonts w:ascii="Times New Roman" w:eastAsia="Times New Roman" w:hAnsi="Times New Roman" w:cs="Times New Roman"/>
            <w:color w:val="000000"/>
            <w:sz w:val="24"/>
            <w:szCs w:val="24"/>
            <w:lang w:val="en-US"/>
          </w:rPr>
          <w:t xml:space="preserve"> Thunberg). Aquaculture 141: 31–39.</w:t>
        </w:r>
      </w:hyperlink>
    </w:p>
    <w:p w14:paraId="1541378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7" w:history="1">
        <w:r w:rsidRPr="00381546">
          <w:rPr>
            <w:rFonts w:ascii="Times New Roman" w:eastAsia="Times New Roman" w:hAnsi="Times New Roman" w:cs="Times New Roman"/>
            <w:color w:val="000000"/>
            <w:sz w:val="24"/>
            <w:szCs w:val="24"/>
            <w:lang w:val="en-US"/>
          </w:rPr>
          <w:t>Ogburn, D. M. 2011. The NSW oyster industry: A risk indicator of sustainable coastal policy and practice. The Australian National University.</w:t>
        </w:r>
      </w:hyperlink>
    </w:p>
    <w:p w14:paraId="01FCAF42"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8" w:history="1">
        <w:r w:rsidRPr="00381546">
          <w:rPr>
            <w:rFonts w:ascii="Times New Roman" w:eastAsia="Times New Roman" w:hAnsi="Times New Roman" w:cs="Times New Roman"/>
            <w:color w:val="000000"/>
            <w:sz w:val="24"/>
            <w:szCs w:val="24"/>
            <w:lang w:val="en-US"/>
          </w:rPr>
          <w:t xml:space="preserve">Ogburn, D. M., I. White, &amp; D. P. </w:t>
        </w:r>
        <w:proofErr w:type="spellStart"/>
        <w:r w:rsidRPr="00381546">
          <w:rPr>
            <w:rFonts w:ascii="Times New Roman" w:eastAsia="Times New Roman" w:hAnsi="Times New Roman" w:cs="Times New Roman"/>
            <w:color w:val="000000"/>
            <w:sz w:val="24"/>
            <w:szCs w:val="24"/>
            <w:lang w:val="en-US"/>
          </w:rPr>
          <w:t>Mcphee</w:t>
        </w:r>
        <w:proofErr w:type="spellEnd"/>
        <w:r w:rsidRPr="00381546">
          <w:rPr>
            <w:rFonts w:ascii="Times New Roman" w:eastAsia="Times New Roman" w:hAnsi="Times New Roman" w:cs="Times New Roman"/>
            <w:color w:val="000000"/>
            <w:sz w:val="24"/>
            <w:szCs w:val="24"/>
            <w:lang w:val="en-US"/>
          </w:rPr>
          <w:t xml:space="preserve">. 2007. The Disappearance of Oyster Reefs from Eastern Australian Estuaries—Impact of Colonial Settlement or </w:t>
        </w:r>
        <w:proofErr w:type="spellStart"/>
        <w:r w:rsidRPr="00381546">
          <w:rPr>
            <w:rFonts w:ascii="Times New Roman" w:eastAsia="Times New Roman" w:hAnsi="Times New Roman" w:cs="Times New Roman"/>
            <w:color w:val="000000"/>
            <w:sz w:val="24"/>
            <w:szCs w:val="24"/>
            <w:lang w:val="en-US"/>
          </w:rPr>
          <w:t>Mudworm</w:t>
        </w:r>
        <w:proofErr w:type="spellEnd"/>
        <w:r w:rsidRPr="00381546">
          <w:rPr>
            <w:rFonts w:ascii="Times New Roman" w:eastAsia="Times New Roman" w:hAnsi="Times New Roman" w:cs="Times New Roman"/>
            <w:color w:val="000000"/>
            <w:sz w:val="24"/>
            <w:szCs w:val="24"/>
            <w:lang w:val="en-US"/>
          </w:rPr>
          <w:t xml:space="preserve"> Invasion? Coast. Manage. 35: 271–287.</w:t>
        </w:r>
      </w:hyperlink>
    </w:p>
    <w:p w14:paraId="55DC2FB2"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9" w:history="1">
        <w:r w:rsidRPr="00381546">
          <w:rPr>
            <w:rFonts w:ascii="Times New Roman" w:eastAsia="Times New Roman" w:hAnsi="Times New Roman" w:cs="Times New Roman"/>
            <w:color w:val="000000"/>
            <w:sz w:val="24"/>
            <w:szCs w:val="24"/>
            <w:lang w:val="en-US"/>
          </w:rPr>
          <w:t xml:space="preserve">Orth, R. J. 1971. Observations on the planktonic larvae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ligni</w:t>
        </w:r>
        <w:proofErr w:type="spellEnd"/>
        <w:r w:rsidRPr="00381546">
          <w:rPr>
            <w:rFonts w:ascii="Times New Roman" w:eastAsia="Times New Roman" w:hAnsi="Times New Roman" w:cs="Times New Roman"/>
            <w:color w:val="000000"/>
            <w:sz w:val="24"/>
            <w:szCs w:val="24"/>
            <w:lang w:val="en-US"/>
          </w:rPr>
          <w:t xml:space="preserve"> Webster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in the York River, Virginia. Chesapeake Science 12: 121–124.</w:t>
        </w:r>
      </w:hyperlink>
    </w:p>
    <w:p w14:paraId="7B1EACC2"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0" w:history="1">
        <w:proofErr w:type="spellStart"/>
        <w:r w:rsidRPr="00381546">
          <w:rPr>
            <w:rFonts w:ascii="Times New Roman" w:eastAsia="Times New Roman" w:hAnsi="Times New Roman" w:cs="Times New Roman"/>
            <w:color w:val="000000"/>
            <w:sz w:val="24"/>
            <w:szCs w:val="24"/>
            <w:lang w:val="en-US"/>
          </w:rPr>
          <w:t>Paladini</w:t>
        </w:r>
        <w:proofErr w:type="spellEnd"/>
        <w:r w:rsidRPr="00381546">
          <w:rPr>
            <w:rFonts w:ascii="Times New Roman" w:eastAsia="Times New Roman" w:hAnsi="Times New Roman" w:cs="Times New Roman"/>
            <w:color w:val="000000"/>
            <w:sz w:val="24"/>
            <w:szCs w:val="24"/>
            <w:lang w:val="en-US"/>
          </w:rPr>
          <w:t xml:space="preserve">, G., M. </w:t>
        </w:r>
        <w:proofErr w:type="spellStart"/>
        <w:r w:rsidRPr="00381546">
          <w:rPr>
            <w:rFonts w:ascii="Times New Roman" w:eastAsia="Times New Roman" w:hAnsi="Times New Roman" w:cs="Times New Roman"/>
            <w:color w:val="000000"/>
            <w:sz w:val="24"/>
            <w:szCs w:val="24"/>
            <w:lang w:val="en-US"/>
          </w:rPr>
          <w:t>Longshaw</w:t>
        </w:r>
        <w:proofErr w:type="spellEnd"/>
        <w:r w:rsidRPr="00381546">
          <w:rPr>
            <w:rFonts w:ascii="Times New Roman" w:eastAsia="Times New Roman" w:hAnsi="Times New Roman" w:cs="Times New Roman"/>
            <w:color w:val="000000"/>
            <w:sz w:val="24"/>
            <w:szCs w:val="24"/>
            <w:lang w:val="en-US"/>
          </w:rPr>
          <w:t xml:space="preserve">, A. </w:t>
        </w:r>
        <w:proofErr w:type="spellStart"/>
        <w:r w:rsidRPr="00381546">
          <w:rPr>
            <w:rFonts w:ascii="Times New Roman" w:eastAsia="Times New Roman" w:hAnsi="Times New Roman" w:cs="Times New Roman"/>
            <w:color w:val="000000"/>
            <w:sz w:val="24"/>
            <w:szCs w:val="24"/>
            <w:lang w:val="en-US"/>
          </w:rPr>
          <w:t>Gustinelli</w:t>
        </w:r>
        <w:proofErr w:type="spellEnd"/>
        <w:r w:rsidRPr="00381546">
          <w:rPr>
            <w:rFonts w:ascii="Times New Roman" w:eastAsia="Times New Roman" w:hAnsi="Times New Roman" w:cs="Times New Roman"/>
            <w:color w:val="000000"/>
            <w:sz w:val="24"/>
            <w:szCs w:val="24"/>
            <w:lang w:val="en-US"/>
          </w:rPr>
          <w:t>, &amp; A. P. Shinn. 2017. Parasitic Diseases in Aquaculture: Their Biology, Diagnosis and Control, p. 37–107. In Diagnosis and Control of Diseases of Fish and Shellfish. John Wiley &amp; Sons, Ltd.</w:t>
        </w:r>
      </w:hyperlink>
    </w:p>
    <w:p w14:paraId="62D6914D"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1" w:history="1">
        <w:r w:rsidRPr="00381546">
          <w:rPr>
            <w:rFonts w:ascii="Times New Roman" w:eastAsia="Times New Roman" w:hAnsi="Times New Roman" w:cs="Times New Roman"/>
            <w:color w:val="000000"/>
            <w:sz w:val="24"/>
            <w:szCs w:val="24"/>
            <w:lang w:val="en-US"/>
          </w:rPr>
          <w:t>Petersen, F. S. 2016. Addressing obstacles to developing oyster culture in Hawai`i. University of Hawai’i at Hilo.</w:t>
        </w:r>
      </w:hyperlink>
    </w:p>
    <w:p w14:paraId="5C911681"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Quinan, J., 1883.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Home Fisheries, For February, 1883. Commissioners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Fisheries, 1883. Fisheries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Colony: Report Of Commissioners Of Fisheries For Year 1883. Appendix T: Pp. 77–86.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100.</w:t>
      </w:r>
    </w:p>
    <w:p w14:paraId="4519436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Quinan, J., 1884.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Home Fisheries, For February, 1883. Commissioners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Fisheries, 1884. Fisheries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Colony: Report Of Commissioners Of Fisheries For Year 1884. Appendix I: Pp. 11–12.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100.</w:t>
      </w:r>
    </w:p>
    <w:p w14:paraId="753BBFE0"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2" w:history="1">
        <w:proofErr w:type="spellStart"/>
        <w:r w:rsidRPr="00381546">
          <w:rPr>
            <w:rFonts w:ascii="Times New Roman" w:eastAsia="Times New Roman" w:hAnsi="Times New Roman" w:cs="Times New Roman"/>
            <w:color w:val="000000"/>
            <w:sz w:val="24"/>
            <w:szCs w:val="24"/>
            <w:lang w:val="en-US"/>
          </w:rPr>
          <w:t>Radashevsky</w:t>
        </w:r>
        <w:proofErr w:type="spellEnd"/>
        <w:r w:rsidRPr="00381546">
          <w:rPr>
            <w:rFonts w:ascii="Times New Roman" w:eastAsia="Times New Roman" w:hAnsi="Times New Roman" w:cs="Times New Roman"/>
            <w:color w:val="000000"/>
            <w:sz w:val="24"/>
            <w:szCs w:val="24"/>
            <w:lang w:val="en-US"/>
          </w:rPr>
          <w:t xml:space="preserve">, V. I., P. C. Lana, &amp; R. C. </w:t>
        </w:r>
        <w:proofErr w:type="spellStart"/>
        <w:r w:rsidRPr="00381546">
          <w:rPr>
            <w:rFonts w:ascii="Times New Roman" w:eastAsia="Times New Roman" w:hAnsi="Times New Roman" w:cs="Times New Roman"/>
            <w:color w:val="000000"/>
            <w:sz w:val="24"/>
            <w:szCs w:val="24"/>
            <w:lang w:val="en-US"/>
          </w:rPr>
          <w:t>Nalesso</w:t>
        </w:r>
        <w:proofErr w:type="spellEnd"/>
        <w:r w:rsidRPr="00381546">
          <w:rPr>
            <w:rFonts w:ascii="Times New Roman" w:eastAsia="Times New Roman" w:hAnsi="Times New Roman" w:cs="Times New Roman"/>
            <w:color w:val="000000"/>
            <w:sz w:val="24"/>
            <w:szCs w:val="24"/>
            <w:lang w:val="en-US"/>
          </w:rPr>
          <w:t xml:space="preserve">. 2006. Morphology and biology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species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xml:space="preserve">) boring into oyster shells in South America, with the description of a new species. </w:t>
        </w:r>
        <w:proofErr w:type="spellStart"/>
        <w:r w:rsidRPr="00381546">
          <w:rPr>
            <w:rFonts w:ascii="Times New Roman" w:eastAsia="Times New Roman" w:hAnsi="Times New Roman" w:cs="Times New Roman"/>
            <w:color w:val="000000"/>
            <w:sz w:val="24"/>
            <w:szCs w:val="24"/>
            <w:lang w:val="en-US"/>
          </w:rPr>
          <w:t>Zootaxa</w:t>
        </w:r>
        <w:proofErr w:type="spellEnd"/>
        <w:r w:rsidRPr="00381546">
          <w:rPr>
            <w:rFonts w:ascii="Times New Roman" w:eastAsia="Times New Roman" w:hAnsi="Times New Roman" w:cs="Times New Roman"/>
            <w:color w:val="000000"/>
            <w:sz w:val="24"/>
            <w:szCs w:val="24"/>
            <w:lang w:val="en-US"/>
          </w:rPr>
          <w:t>.</w:t>
        </w:r>
      </w:hyperlink>
    </w:p>
    <w:p w14:paraId="103CDF13"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3" w:history="1">
        <w:proofErr w:type="spellStart"/>
        <w:r w:rsidRPr="00381546">
          <w:rPr>
            <w:rFonts w:ascii="Times New Roman" w:eastAsia="Times New Roman" w:hAnsi="Times New Roman" w:cs="Times New Roman"/>
            <w:color w:val="000000"/>
            <w:sz w:val="24"/>
            <w:szCs w:val="24"/>
            <w:lang w:val="en-US"/>
          </w:rPr>
          <w:t>Radashevsky</w:t>
        </w:r>
        <w:proofErr w:type="spellEnd"/>
        <w:r w:rsidRPr="00381546">
          <w:rPr>
            <w:rFonts w:ascii="Times New Roman" w:eastAsia="Times New Roman" w:hAnsi="Times New Roman" w:cs="Times New Roman"/>
            <w:color w:val="000000"/>
            <w:sz w:val="24"/>
            <w:szCs w:val="24"/>
            <w:lang w:val="en-US"/>
          </w:rPr>
          <w:t xml:space="preserve">, V. I., &amp; V. V. </w:t>
        </w:r>
        <w:proofErr w:type="spellStart"/>
        <w:r w:rsidRPr="00381546">
          <w:rPr>
            <w:rFonts w:ascii="Times New Roman" w:eastAsia="Times New Roman" w:hAnsi="Times New Roman" w:cs="Times New Roman"/>
            <w:color w:val="000000"/>
            <w:sz w:val="24"/>
            <w:szCs w:val="24"/>
            <w:lang w:val="en-US"/>
          </w:rPr>
          <w:t>Pankova</w:t>
        </w:r>
        <w:proofErr w:type="spellEnd"/>
        <w:r w:rsidRPr="00381546">
          <w:rPr>
            <w:rFonts w:ascii="Times New Roman" w:eastAsia="Times New Roman" w:hAnsi="Times New Roman" w:cs="Times New Roman"/>
            <w:color w:val="000000"/>
            <w:sz w:val="24"/>
            <w:szCs w:val="24"/>
            <w:lang w:val="en-US"/>
          </w:rPr>
          <w:t xml:space="preserve">. 2006. The morphology of two sibling sympatric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species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from the Sea of Japan. J. Mar. Biol. Assoc. U. K. 86: 245–252.</w:t>
        </w:r>
      </w:hyperlink>
    </w:p>
    <w:p w14:paraId="0A46A88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4" w:history="1">
        <w:proofErr w:type="spellStart"/>
        <w:r w:rsidRPr="00381546">
          <w:rPr>
            <w:rFonts w:ascii="Times New Roman" w:eastAsia="Times New Roman" w:hAnsi="Times New Roman" w:cs="Times New Roman"/>
            <w:color w:val="000000"/>
            <w:sz w:val="24"/>
            <w:szCs w:val="24"/>
            <w:lang w:val="en-US"/>
          </w:rPr>
          <w:t>Riascos</w:t>
        </w:r>
        <w:proofErr w:type="spellEnd"/>
        <w:r w:rsidRPr="00381546">
          <w:rPr>
            <w:rFonts w:ascii="Times New Roman" w:eastAsia="Times New Roman" w:hAnsi="Times New Roman" w:cs="Times New Roman"/>
            <w:color w:val="000000"/>
            <w:sz w:val="24"/>
            <w:szCs w:val="24"/>
            <w:lang w:val="en-US"/>
          </w:rPr>
          <w:t xml:space="preserve">, J. M., N. Guzmán, J. </w:t>
        </w:r>
        <w:proofErr w:type="spellStart"/>
        <w:r w:rsidRPr="00381546">
          <w:rPr>
            <w:rFonts w:ascii="Times New Roman" w:eastAsia="Times New Roman" w:hAnsi="Times New Roman" w:cs="Times New Roman"/>
            <w:color w:val="000000"/>
            <w:sz w:val="24"/>
            <w:szCs w:val="24"/>
            <w:lang w:val="en-US"/>
          </w:rPr>
          <w:t>Laudien</w:t>
        </w:r>
        <w:proofErr w:type="spellEnd"/>
        <w:r w:rsidRPr="00381546">
          <w:rPr>
            <w:rFonts w:ascii="Times New Roman" w:eastAsia="Times New Roman" w:hAnsi="Times New Roman" w:cs="Times New Roman"/>
            <w:color w:val="000000"/>
            <w:sz w:val="24"/>
            <w:szCs w:val="24"/>
            <w:lang w:val="en-US"/>
          </w:rPr>
          <w:t xml:space="preserve">, M. E. Oliva, O. </w:t>
        </w:r>
        <w:proofErr w:type="spellStart"/>
        <w:r w:rsidRPr="00381546">
          <w:rPr>
            <w:rFonts w:ascii="Times New Roman" w:eastAsia="Times New Roman" w:hAnsi="Times New Roman" w:cs="Times New Roman"/>
            <w:color w:val="000000"/>
            <w:sz w:val="24"/>
            <w:szCs w:val="24"/>
            <w:lang w:val="en-US"/>
          </w:rPr>
          <w:t>Heilmayer</w:t>
        </w:r>
        <w:proofErr w:type="spellEnd"/>
        <w:r w:rsidRPr="00381546">
          <w:rPr>
            <w:rFonts w:ascii="Times New Roman" w:eastAsia="Times New Roman" w:hAnsi="Times New Roman" w:cs="Times New Roman"/>
            <w:color w:val="000000"/>
            <w:sz w:val="24"/>
            <w:szCs w:val="24"/>
            <w:lang w:val="en-US"/>
          </w:rPr>
          <w:t xml:space="preserve">, and L. </w:t>
        </w:r>
        <w:proofErr w:type="spellStart"/>
        <w:r w:rsidRPr="00381546">
          <w:rPr>
            <w:rFonts w:ascii="Times New Roman" w:eastAsia="Times New Roman" w:hAnsi="Times New Roman" w:cs="Times New Roman"/>
            <w:color w:val="000000"/>
            <w:sz w:val="24"/>
            <w:szCs w:val="24"/>
            <w:lang w:val="en-US"/>
          </w:rPr>
          <w:t>Ortlieb</w:t>
        </w:r>
        <w:proofErr w:type="spellEnd"/>
        <w:r w:rsidRPr="00381546">
          <w:rPr>
            <w:rFonts w:ascii="Times New Roman" w:eastAsia="Times New Roman" w:hAnsi="Times New Roman" w:cs="Times New Roman"/>
            <w:color w:val="000000"/>
            <w:sz w:val="24"/>
            <w:szCs w:val="24"/>
            <w:lang w:val="en-US"/>
          </w:rPr>
          <w:t xml:space="preserve">. 2009. Long-term parasitic association between the boring </w:t>
        </w:r>
        <w:proofErr w:type="spellStart"/>
        <w:r w:rsidRPr="00381546">
          <w:rPr>
            <w:rFonts w:ascii="Times New Roman" w:eastAsia="Times New Roman" w:hAnsi="Times New Roman" w:cs="Times New Roman"/>
            <w:color w:val="000000"/>
            <w:sz w:val="24"/>
            <w:szCs w:val="24"/>
            <w:lang w:val="en-US"/>
          </w:rPr>
          <w:t>polychaete</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bioccipitalis</w:t>
        </w:r>
        <w:proofErr w:type="spellEnd"/>
        <w:r w:rsidRPr="00381546">
          <w:rPr>
            <w:rFonts w:ascii="Times New Roman" w:eastAsia="Times New Roman" w:hAnsi="Times New Roman" w:cs="Times New Roman"/>
            <w:color w:val="000000"/>
            <w:sz w:val="24"/>
            <w:szCs w:val="24"/>
            <w:lang w:val="en-US"/>
          </w:rPr>
          <w:t xml:space="preserve"> and </w:t>
        </w:r>
        <w:proofErr w:type="spellStart"/>
        <w:r w:rsidRPr="00381546">
          <w:rPr>
            <w:rFonts w:ascii="Times New Roman" w:eastAsia="Times New Roman" w:hAnsi="Times New Roman" w:cs="Times New Roman"/>
            <w:i/>
            <w:iCs/>
            <w:color w:val="000000"/>
            <w:sz w:val="24"/>
            <w:szCs w:val="24"/>
            <w:lang w:val="en-US"/>
          </w:rPr>
          <w:t>Mesodesma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donacium</w:t>
        </w:r>
        <w:proofErr w:type="spellEnd"/>
        <w:r w:rsidRPr="00381546">
          <w:rPr>
            <w:rFonts w:ascii="Times New Roman" w:eastAsia="Times New Roman" w:hAnsi="Times New Roman" w:cs="Times New Roman"/>
            <w:color w:val="000000"/>
            <w:sz w:val="24"/>
            <w:szCs w:val="24"/>
            <w:lang w:val="en-US"/>
          </w:rPr>
          <w:t xml:space="preserve">. Dis. </w:t>
        </w:r>
        <w:proofErr w:type="spellStart"/>
        <w:r w:rsidRPr="00381546">
          <w:rPr>
            <w:rFonts w:ascii="Times New Roman" w:eastAsia="Times New Roman" w:hAnsi="Times New Roman" w:cs="Times New Roman"/>
            <w:color w:val="000000"/>
            <w:sz w:val="24"/>
            <w:szCs w:val="24"/>
            <w:lang w:val="en-US"/>
          </w:rPr>
          <w:t>Aquat</w:t>
        </w:r>
        <w:proofErr w:type="spellEnd"/>
        <w:r w:rsidRPr="00381546">
          <w:rPr>
            <w:rFonts w:ascii="Times New Roman" w:eastAsia="Times New Roman" w:hAnsi="Times New Roman" w:cs="Times New Roman"/>
            <w:color w:val="000000"/>
            <w:sz w:val="24"/>
            <w:szCs w:val="24"/>
            <w:lang w:val="en-US"/>
          </w:rPr>
          <w:t>. Organ. 85: 209–215.</w:t>
        </w:r>
      </w:hyperlink>
    </w:p>
    <w:p w14:paraId="53BD2275"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5" w:history="1">
        <w:r w:rsidRPr="00381546">
          <w:rPr>
            <w:rFonts w:ascii="Times New Roman" w:eastAsia="Times New Roman" w:hAnsi="Times New Roman" w:cs="Times New Roman"/>
            <w:color w:val="000000"/>
            <w:sz w:val="24"/>
            <w:szCs w:val="24"/>
            <w:lang w:val="en-US"/>
          </w:rPr>
          <w:t xml:space="preserve">Royer, J., M. </w:t>
        </w:r>
        <w:proofErr w:type="spellStart"/>
        <w:r w:rsidRPr="00381546">
          <w:rPr>
            <w:rFonts w:ascii="Times New Roman" w:eastAsia="Times New Roman" w:hAnsi="Times New Roman" w:cs="Times New Roman"/>
            <w:color w:val="000000"/>
            <w:sz w:val="24"/>
            <w:szCs w:val="24"/>
            <w:lang w:val="en-US"/>
          </w:rPr>
          <w:t>Ropert</w:t>
        </w:r>
        <w:proofErr w:type="spellEnd"/>
        <w:r w:rsidRPr="00381546">
          <w:rPr>
            <w:rFonts w:ascii="Times New Roman" w:eastAsia="Times New Roman" w:hAnsi="Times New Roman" w:cs="Times New Roman"/>
            <w:color w:val="000000"/>
            <w:sz w:val="24"/>
            <w:szCs w:val="24"/>
            <w:lang w:val="en-US"/>
          </w:rPr>
          <w:t xml:space="preserve">, M. Mathieu, &amp; K. </w:t>
        </w:r>
        <w:proofErr w:type="spellStart"/>
        <w:r w:rsidRPr="00381546">
          <w:rPr>
            <w:rFonts w:ascii="Times New Roman" w:eastAsia="Times New Roman" w:hAnsi="Times New Roman" w:cs="Times New Roman"/>
            <w:color w:val="000000"/>
            <w:sz w:val="24"/>
            <w:szCs w:val="24"/>
            <w:lang w:val="en-US"/>
          </w:rPr>
          <w:t>Costil</w:t>
        </w:r>
        <w:proofErr w:type="spellEnd"/>
        <w:r w:rsidRPr="00381546">
          <w:rPr>
            <w:rFonts w:ascii="Times New Roman" w:eastAsia="Times New Roman" w:hAnsi="Times New Roman" w:cs="Times New Roman"/>
            <w:color w:val="000000"/>
            <w:sz w:val="24"/>
            <w:szCs w:val="24"/>
            <w:lang w:val="en-US"/>
          </w:rPr>
          <w:t xml:space="preserve">. 2006a. Presence of </w:t>
        </w:r>
        <w:proofErr w:type="spellStart"/>
        <w:r w:rsidRPr="00381546">
          <w:rPr>
            <w:rFonts w:ascii="Times New Roman" w:eastAsia="Times New Roman" w:hAnsi="Times New Roman" w:cs="Times New Roman"/>
            <w:color w:val="000000"/>
            <w:sz w:val="24"/>
            <w:szCs w:val="24"/>
            <w:lang w:val="en-US"/>
          </w:rPr>
          <w:t>spionid</w:t>
        </w:r>
        <w:proofErr w:type="spellEnd"/>
        <w:r w:rsidRPr="00381546">
          <w:rPr>
            <w:rFonts w:ascii="Times New Roman" w:eastAsia="Times New Roman" w:hAnsi="Times New Roman" w:cs="Times New Roman"/>
            <w:color w:val="000000"/>
            <w:sz w:val="24"/>
            <w:szCs w:val="24"/>
            <w:lang w:val="en-US"/>
          </w:rPr>
          <w:t xml:space="preserve"> worms and other </w:t>
        </w:r>
        <w:proofErr w:type="spellStart"/>
        <w:r w:rsidRPr="00381546">
          <w:rPr>
            <w:rFonts w:ascii="Times New Roman" w:eastAsia="Times New Roman" w:hAnsi="Times New Roman" w:cs="Times New Roman"/>
            <w:color w:val="000000"/>
            <w:sz w:val="24"/>
            <w:szCs w:val="24"/>
            <w:lang w:val="en-US"/>
          </w:rPr>
          <w:t>epibionts</w:t>
        </w:r>
        <w:proofErr w:type="spellEnd"/>
        <w:r w:rsidRPr="00381546">
          <w:rPr>
            <w:rFonts w:ascii="Times New Roman" w:eastAsia="Times New Roman" w:hAnsi="Times New Roman" w:cs="Times New Roman"/>
            <w:color w:val="000000"/>
            <w:sz w:val="24"/>
            <w:szCs w:val="24"/>
            <w:lang w:val="en-US"/>
          </w:rPr>
          <w:t xml:space="preserve"> in Pacific oysters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gigas</w:t>
        </w:r>
        <w:proofErr w:type="spellEnd"/>
        <w:r w:rsidRPr="00381546">
          <w:rPr>
            <w:rFonts w:ascii="Times New Roman" w:eastAsia="Times New Roman" w:hAnsi="Times New Roman" w:cs="Times New Roman"/>
            <w:color w:val="000000"/>
            <w:sz w:val="24"/>
            <w:szCs w:val="24"/>
            <w:lang w:val="en-US"/>
          </w:rPr>
          <w:t>) cultured in Normandy, France. Aquaculture 253: 461–474.</w:t>
        </w:r>
      </w:hyperlink>
    </w:p>
    <w:p w14:paraId="19DFB84D"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6" w:history="1">
        <w:r w:rsidRPr="00381546">
          <w:rPr>
            <w:rFonts w:ascii="Times New Roman" w:eastAsia="Times New Roman" w:hAnsi="Times New Roman" w:cs="Times New Roman"/>
            <w:color w:val="000000"/>
            <w:sz w:val="24"/>
            <w:szCs w:val="24"/>
            <w:lang w:val="en-US"/>
          </w:rPr>
          <w:t>Sato-</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W. &amp; K. </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1997. Survey of the Genera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Boccardiella</w:t>
        </w:r>
        <w:proofErr w:type="spellEnd"/>
        <w:r w:rsidRPr="00381546">
          <w:rPr>
            <w:rFonts w:ascii="Times New Roman" w:eastAsia="Times New Roman" w:hAnsi="Times New Roman" w:cs="Times New Roman"/>
            <w:color w:val="000000"/>
            <w:sz w:val="24"/>
            <w:szCs w:val="24"/>
            <w:lang w:val="en-US"/>
          </w:rPr>
          <w:t xml:space="preserve"> and </w:t>
        </w:r>
        <w:proofErr w:type="spellStart"/>
        <w:r w:rsidRPr="00381546">
          <w:rPr>
            <w:rFonts w:ascii="Times New Roman" w:eastAsia="Times New Roman" w:hAnsi="Times New Roman" w:cs="Times New Roman"/>
            <w:i/>
            <w:iCs/>
            <w:color w:val="000000"/>
            <w:sz w:val="24"/>
            <w:szCs w:val="24"/>
            <w:lang w:val="en-US"/>
          </w:rPr>
          <w:t>Boccardia</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in Barkley Sound (Vancouver Island, Canada), with Special Reference to Boring Activity. Bull. Mar. Sci. 60: 482–493.</w:t>
        </w:r>
      </w:hyperlink>
    </w:p>
    <w:p w14:paraId="36AE14A0"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7" w:history="1">
        <w:r w:rsidRPr="00381546">
          <w:rPr>
            <w:rFonts w:ascii="Times New Roman" w:eastAsia="Times New Roman" w:hAnsi="Times New Roman" w:cs="Times New Roman"/>
            <w:color w:val="000000"/>
            <w:sz w:val="24"/>
            <w:szCs w:val="24"/>
            <w:lang w:val="en-US"/>
          </w:rPr>
          <w:t>Sato-</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W. &amp; H. Abe. 2012. Morphological and molecular sequence analysis of the harmful shell boring species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from Japan and Australia. Aquaculture 368-369: 40–47.</w:t>
        </w:r>
      </w:hyperlink>
    </w:p>
    <w:p w14:paraId="4F5A0FD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8" w:history="1">
        <w:r w:rsidRPr="00381546">
          <w:rPr>
            <w:rFonts w:ascii="Times New Roman" w:eastAsia="Times New Roman" w:hAnsi="Times New Roman" w:cs="Times New Roman"/>
            <w:color w:val="000000"/>
            <w:sz w:val="24"/>
            <w:szCs w:val="24"/>
            <w:lang w:val="en-US"/>
          </w:rPr>
          <w:t>Sato-</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W., K. </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B.-S. Koh, Y.-H. Kim, &amp; J.-S. Hong. 2012. </w:t>
        </w:r>
        <w:proofErr w:type="spellStart"/>
        <w:r w:rsidRPr="00381546">
          <w:rPr>
            <w:rFonts w:ascii="Times New Roman" w:eastAsia="Times New Roman" w:hAnsi="Times New Roman" w:cs="Times New Roman"/>
            <w:color w:val="000000"/>
            <w:sz w:val="24"/>
            <w:szCs w:val="24"/>
            <w:lang w:val="en-US"/>
          </w:rPr>
          <w:t>Polydorid</w:t>
        </w:r>
        <w:proofErr w:type="spellEnd"/>
        <w:r w:rsidRPr="00381546">
          <w:rPr>
            <w:rFonts w:ascii="Times New Roman" w:eastAsia="Times New Roman" w:hAnsi="Times New Roman" w:cs="Times New Roman"/>
            <w:color w:val="000000"/>
            <w:sz w:val="24"/>
            <w:szCs w:val="24"/>
            <w:lang w:val="en-US"/>
          </w:rPr>
          <w:t xml:space="preserve"> species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associated with commercially important mollusk shells in Korean waters. Aquaculture 350-353: 82–90.</w:t>
        </w:r>
      </w:hyperlink>
    </w:p>
    <w:p w14:paraId="4D1FBE5E"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9" w:history="1">
        <w:proofErr w:type="spellStart"/>
        <w:r w:rsidRPr="00381546">
          <w:rPr>
            <w:rFonts w:ascii="Times New Roman" w:eastAsia="Times New Roman" w:hAnsi="Times New Roman" w:cs="Times New Roman"/>
            <w:color w:val="000000"/>
            <w:sz w:val="24"/>
            <w:szCs w:val="24"/>
            <w:lang w:val="en-US"/>
          </w:rPr>
          <w:t>Schleyer</w:t>
        </w:r>
        <w:proofErr w:type="spellEnd"/>
        <w:r w:rsidRPr="00381546">
          <w:rPr>
            <w:rFonts w:ascii="Times New Roman" w:eastAsia="Times New Roman" w:hAnsi="Times New Roman" w:cs="Times New Roman"/>
            <w:color w:val="000000"/>
            <w:sz w:val="24"/>
            <w:szCs w:val="24"/>
            <w:lang w:val="en-US"/>
          </w:rPr>
          <w:t xml:space="preserve">, M. H. 1991. Shell-borers in the oyster, </w:t>
        </w:r>
        <w:proofErr w:type="spellStart"/>
        <w:r w:rsidRPr="00381546">
          <w:rPr>
            <w:rFonts w:ascii="Times New Roman" w:eastAsia="Times New Roman" w:hAnsi="Times New Roman" w:cs="Times New Roman"/>
            <w:i/>
            <w:iCs/>
            <w:color w:val="000000"/>
            <w:sz w:val="24"/>
            <w:szCs w:val="24"/>
            <w:lang w:val="en-US"/>
          </w:rPr>
          <w:t>Striostrea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margaritacea</w:t>
        </w:r>
        <w:proofErr w:type="spellEnd"/>
        <w:r w:rsidRPr="00381546">
          <w:rPr>
            <w:rFonts w:ascii="Times New Roman" w:eastAsia="Times New Roman" w:hAnsi="Times New Roman" w:cs="Times New Roman"/>
            <w:color w:val="000000"/>
            <w:sz w:val="24"/>
            <w:szCs w:val="24"/>
            <w:lang w:val="en-US"/>
          </w:rPr>
          <w:t>: Pests or symbionts? Symbiosis 10: 135–144.</w:t>
        </w:r>
      </w:hyperlink>
    </w:p>
    <w:p w14:paraId="55D70C9D"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0" w:history="1">
        <w:r w:rsidRPr="00381546">
          <w:rPr>
            <w:rFonts w:ascii="Times New Roman" w:eastAsia="Times New Roman" w:hAnsi="Times New Roman" w:cs="Times New Roman"/>
            <w:color w:val="000000"/>
            <w:sz w:val="24"/>
            <w:szCs w:val="24"/>
            <w:lang w:val="en-US"/>
          </w:rPr>
          <w:t xml:space="preserve">Shinn, A. P., J. </w:t>
        </w:r>
        <w:proofErr w:type="spellStart"/>
        <w:r w:rsidRPr="00381546">
          <w:rPr>
            <w:rFonts w:ascii="Times New Roman" w:eastAsia="Times New Roman" w:hAnsi="Times New Roman" w:cs="Times New Roman"/>
            <w:color w:val="000000"/>
            <w:sz w:val="24"/>
            <w:szCs w:val="24"/>
            <w:lang w:val="en-US"/>
          </w:rPr>
          <w:t>Pratoomyot</w:t>
        </w:r>
        <w:proofErr w:type="spellEnd"/>
        <w:r w:rsidRPr="00381546">
          <w:rPr>
            <w:rFonts w:ascii="Times New Roman" w:eastAsia="Times New Roman" w:hAnsi="Times New Roman" w:cs="Times New Roman"/>
            <w:color w:val="000000"/>
            <w:sz w:val="24"/>
            <w:szCs w:val="24"/>
            <w:lang w:val="en-US"/>
          </w:rPr>
          <w:t xml:space="preserve">, J. E. </w:t>
        </w:r>
        <w:proofErr w:type="spellStart"/>
        <w:r w:rsidRPr="00381546">
          <w:rPr>
            <w:rFonts w:ascii="Times New Roman" w:eastAsia="Times New Roman" w:hAnsi="Times New Roman" w:cs="Times New Roman"/>
            <w:color w:val="000000"/>
            <w:sz w:val="24"/>
            <w:szCs w:val="24"/>
            <w:lang w:val="en-US"/>
          </w:rPr>
          <w:t>Bron</w:t>
        </w:r>
        <w:proofErr w:type="spellEnd"/>
        <w:r w:rsidRPr="00381546">
          <w:rPr>
            <w:rFonts w:ascii="Times New Roman" w:eastAsia="Times New Roman" w:hAnsi="Times New Roman" w:cs="Times New Roman"/>
            <w:color w:val="000000"/>
            <w:sz w:val="24"/>
            <w:szCs w:val="24"/>
            <w:lang w:val="en-US"/>
          </w:rPr>
          <w:t xml:space="preserve">, G. </w:t>
        </w:r>
        <w:proofErr w:type="spellStart"/>
        <w:r w:rsidRPr="00381546">
          <w:rPr>
            <w:rFonts w:ascii="Times New Roman" w:eastAsia="Times New Roman" w:hAnsi="Times New Roman" w:cs="Times New Roman"/>
            <w:color w:val="000000"/>
            <w:sz w:val="24"/>
            <w:szCs w:val="24"/>
            <w:lang w:val="en-US"/>
          </w:rPr>
          <w:t>Paladini</w:t>
        </w:r>
        <w:proofErr w:type="spellEnd"/>
        <w:r w:rsidRPr="00381546">
          <w:rPr>
            <w:rFonts w:ascii="Times New Roman" w:eastAsia="Times New Roman" w:hAnsi="Times New Roman" w:cs="Times New Roman"/>
            <w:color w:val="000000"/>
            <w:sz w:val="24"/>
            <w:szCs w:val="24"/>
            <w:lang w:val="en-US"/>
          </w:rPr>
          <w:t xml:space="preserve">, E. E. Brooker, and A. J. Brooker. 2015. Economic costs of </w:t>
        </w:r>
        <w:proofErr w:type="spellStart"/>
        <w:r w:rsidRPr="00381546">
          <w:rPr>
            <w:rFonts w:ascii="Times New Roman" w:eastAsia="Times New Roman" w:hAnsi="Times New Roman" w:cs="Times New Roman"/>
            <w:color w:val="000000"/>
            <w:sz w:val="24"/>
            <w:szCs w:val="24"/>
            <w:lang w:val="en-US"/>
          </w:rPr>
          <w:t>protistan</w:t>
        </w:r>
        <w:proofErr w:type="spellEnd"/>
        <w:r w:rsidRPr="00381546">
          <w:rPr>
            <w:rFonts w:ascii="Times New Roman" w:eastAsia="Times New Roman" w:hAnsi="Times New Roman" w:cs="Times New Roman"/>
            <w:color w:val="000000"/>
            <w:sz w:val="24"/>
            <w:szCs w:val="24"/>
            <w:lang w:val="en-US"/>
          </w:rPr>
          <w:t xml:space="preserve"> and metazoan parasites to global </w:t>
        </w:r>
        <w:proofErr w:type="spellStart"/>
        <w:r w:rsidRPr="00381546">
          <w:rPr>
            <w:rFonts w:ascii="Times New Roman" w:eastAsia="Times New Roman" w:hAnsi="Times New Roman" w:cs="Times New Roman"/>
            <w:color w:val="000000"/>
            <w:sz w:val="24"/>
            <w:szCs w:val="24"/>
            <w:lang w:val="en-US"/>
          </w:rPr>
          <w:t>mariculture</w:t>
        </w:r>
        <w:proofErr w:type="spellEnd"/>
        <w:r w:rsidRPr="00381546">
          <w:rPr>
            <w:rFonts w:ascii="Times New Roman" w:eastAsia="Times New Roman" w:hAnsi="Times New Roman" w:cs="Times New Roman"/>
            <w:color w:val="000000"/>
            <w:sz w:val="24"/>
            <w:szCs w:val="24"/>
            <w:lang w:val="en-US"/>
          </w:rPr>
          <w:t>. Parasitology 142: 196–270.</w:t>
        </w:r>
      </w:hyperlink>
    </w:p>
    <w:p w14:paraId="360BD58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1" w:history="1">
        <w:r w:rsidRPr="00381546">
          <w:rPr>
            <w:rFonts w:ascii="Times New Roman" w:eastAsia="Times New Roman" w:hAnsi="Times New Roman" w:cs="Times New Roman"/>
            <w:color w:val="000000"/>
            <w:sz w:val="24"/>
            <w:szCs w:val="24"/>
            <w:lang w:val="en-US"/>
          </w:rPr>
          <w:t xml:space="preserve">Simon, C. A. 2011.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and </w:t>
        </w:r>
        <w:proofErr w:type="spellStart"/>
        <w:r w:rsidRPr="00381546">
          <w:rPr>
            <w:rFonts w:ascii="Times New Roman" w:eastAsia="Times New Roman" w:hAnsi="Times New Roman" w:cs="Times New Roman"/>
            <w:i/>
            <w:iCs/>
            <w:color w:val="000000"/>
            <w:sz w:val="24"/>
            <w:szCs w:val="24"/>
            <w:lang w:val="en-US"/>
          </w:rPr>
          <w:t>Dipolydora</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xml:space="preserve">) Associated with </w:t>
        </w:r>
        <w:proofErr w:type="spellStart"/>
        <w:r w:rsidRPr="00381546">
          <w:rPr>
            <w:rFonts w:ascii="Times New Roman" w:eastAsia="Times New Roman" w:hAnsi="Times New Roman" w:cs="Times New Roman"/>
            <w:color w:val="000000"/>
            <w:sz w:val="24"/>
            <w:szCs w:val="24"/>
            <w:lang w:val="en-US"/>
          </w:rPr>
          <w:t>Molluscs</w:t>
        </w:r>
        <w:proofErr w:type="spellEnd"/>
        <w:r w:rsidRPr="00381546">
          <w:rPr>
            <w:rFonts w:ascii="Times New Roman" w:eastAsia="Times New Roman" w:hAnsi="Times New Roman" w:cs="Times New Roman"/>
            <w:color w:val="000000"/>
            <w:sz w:val="24"/>
            <w:szCs w:val="24"/>
            <w:lang w:val="en-US"/>
          </w:rPr>
          <w:t xml:space="preserve"> on the South Coast of South Africa, with Descriptions of Two New Species. Afr. </w:t>
        </w:r>
        <w:proofErr w:type="spellStart"/>
        <w:r w:rsidRPr="00381546">
          <w:rPr>
            <w:rFonts w:ascii="Times New Roman" w:eastAsia="Times New Roman" w:hAnsi="Times New Roman" w:cs="Times New Roman"/>
            <w:color w:val="000000"/>
            <w:sz w:val="24"/>
            <w:szCs w:val="24"/>
            <w:lang w:val="en-US"/>
          </w:rPr>
          <w:t>Invertebr</w:t>
        </w:r>
        <w:proofErr w:type="spellEnd"/>
        <w:r w:rsidRPr="00381546">
          <w:rPr>
            <w:rFonts w:ascii="Times New Roman" w:eastAsia="Times New Roman" w:hAnsi="Times New Roman" w:cs="Times New Roman"/>
            <w:color w:val="000000"/>
            <w:sz w:val="24"/>
            <w:szCs w:val="24"/>
            <w:lang w:val="en-US"/>
          </w:rPr>
          <w:t>. 52: 39–50.</w:t>
        </w:r>
      </w:hyperlink>
    </w:p>
    <w:p w14:paraId="7F0B647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2" w:history="1">
        <w:r w:rsidRPr="00381546">
          <w:rPr>
            <w:rFonts w:ascii="Times New Roman" w:eastAsia="Times New Roman" w:hAnsi="Times New Roman" w:cs="Times New Roman"/>
            <w:color w:val="000000"/>
            <w:sz w:val="24"/>
            <w:szCs w:val="24"/>
            <w:lang w:val="en-US"/>
          </w:rPr>
          <w:t>Simon, C. A., &amp; W. Sato-</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2015. </w:t>
        </w:r>
        <w:proofErr w:type="spellStart"/>
        <w:r w:rsidRPr="00381546">
          <w:rPr>
            <w:rFonts w:ascii="Times New Roman" w:eastAsia="Times New Roman" w:hAnsi="Times New Roman" w:cs="Times New Roman"/>
            <w:color w:val="000000"/>
            <w:sz w:val="24"/>
            <w:szCs w:val="24"/>
            <w:lang w:val="en-US"/>
          </w:rPr>
          <w:t>Polydorid</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polychaetes</w:t>
        </w:r>
        <w:proofErr w:type="spellEnd"/>
        <w:r w:rsidRPr="00381546">
          <w:rPr>
            <w:rFonts w:ascii="Times New Roman" w:eastAsia="Times New Roman" w:hAnsi="Times New Roman" w:cs="Times New Roman"/>
            <w:color w:val="000000"/>
            <w:sz w:val="24"/>
            <w:szCs w:val="24"/>
            <w:lang w:val="en-US"/>
          </w:rPr>
          <w:t xml:space="preserve"> on farmed </w:t>
        </w:r>
        <w:proofErr w:type="spellStart"/>
        <w:r w:rsidRPr="00381546">
          <w:rPr>
            <w:rFonts w:ascii="Times New Roman" w:eastAsia="Times New Roman" w:hAnsi="Times New Roman" w:cs="Times New Roman"/>
            <w:color w:val="000000"/>
            <w:sz w:val="24"/>
            <w:szCs w:val="24"/>
            <w:lang w:val="en-US"/>
          </w:rPr>
          <w:t>molluscs</w:t>
        </w:r>
        <w:proofErr w:type="spellEnd"/>
        <w:r w:rsidRPr="00381546">
          <w:rPr>
            <w:rFonts w:ascii="Times New Roman" w:eastAsia="Times New Roman" w:hAnsi="Times New Roman" w:cs="Times New Roman"/>
            <w:color w:val="000000"/>
            <w:sz w:val="24"/>
            <w:szCs w:val="24"/>
            <w:lang w:val="en-US"/>
          </w:rPr>
          <w:t xml:space="preserve">: distribution, spread and factors contributing to their success. </w:t>
        </w:r>
        <w:proofErr w:type="spellStart"/>
        <w:r w:rsidRPr="00381546">
          <w:rPr>
            <w:rFonts w:ascii="Times New Roman" w:eastAsia="Times New Roman" w:hAnsi="Times New Roman" w:cs="Times New Roman"/>
            <w:color w:val="000000"/>
            <w:sz w:val="24"/>
            <w:szCs w:val="24"/>
            <w:lang w:val="en-US"/>
          </w:rPr>
          <w:t>Aquacult</w:t>
        </w:r>
        <w:proofErr w:type="spellEnd"/>
        <w:r w:rsidRPr="00381546">
          <w:rPr>
            <w:rFonts w:ascii="Times New Roman" w:eastAsia="Times New Roman" w:hAnsi="Times New Roman" w:cs="Times New Roman"/>
            <w:color w:val="000000"/>
            <w:sz w:val="24"/>
            <w:szCs w:val="24"/>
            <w:lang w:val="en-US"/>
          </w:rPr>
          <w:t>. Environ. Interact. 7: 147–166.</w:t>
        </w:r>
      </w:hyperlink>
    </w:p>
    <w:p w14:paraId="731B4EC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3" w:history="1">
        <w:proofErr w:type="spellStart"/>
        <w:r w:rsidRPr="00381546">
          <w:rPr>
            <w:rFonts w:ascii="Times New Roman" w:eastAsia="Times New Roman" w:hAnsi="Times New Roman" w:cs="Times New Roman"/>
            <w:color w:val="000000"/>
            <w:sz w:val="24"/>
            <w:szCs w:val="24"/>
            <w:lang w:val="en-US"/>
          </w:rPr>
          <w:t>Teramoto</w:t>
        </w:r>
        <w:proofErr w:type="spellEnd"/>
        <w:r w:rsidRPr="00381546">
          <w:rPr>
            <w:rFonts w:ascii="Times New Roman" w:eastAsia="Times New Roman" w:hAnsi="Times New Roman" w:cs="Times New Roman"/>
            <w:color w:val="000000"/>
            <w:sz w:val="24"/>
            <w:szCs w:val="24"/>
            <w:lang w:val="en-US"/>
          </w:rPr>
          <w:t>, W., W. Sato-</w:t>
        </w:r>
        <w:proofErr w:type="spellStart"/>
        <w:r w:rsidRPr="00381546">
          <w:rPr>
            <w:rFonts w:ascii="Times New Roman" w:eastAsia="Times New Roman" w:hAnsi="Times New Roman" w:cs="Times New Roman"/>
            <w:color w:val="000000"/>
            <w:sz w:val="24"/>
            <w:szCs w:val="24"/>
            <w:lang w:val="en-US"/>
          </w:rPr>
          <w:t>Okoshi</w:t>
        </w:r>
        <w:proofErr w:type="spellEnd"/>
        <w:r w:rsidRPr="00381546">
          <w:rPr>
            <w:rFonts w:ascii="Times New Roman" w:eastAsia="Times New Roman" w:hAnsi="Times New Roman" w:cs="Times New Roman"/>
            <w:color w:val="000000"/>
            <w:sz w:val="24"/>
            <w:szCs w:val="24"/>
            <w:lang w:val="en-US"/>
          </w:rPr>
          <w:t xml:space="preserve">, H. Abe, G. </w:t>
        </w:r>
        <w:proofErr w:type="spellStart"/>
        <w:r w:rsidRPr="00381546">
          <w:rPr>
            <w:rFonts w:ascii="Times New Roman" w:eastAsia="Times New Roman" w:hAnsi="Times New Roman" w:cs="Times New Roman"/>
            <w:color w:val="000000"/>
            <w:sz w:val="24"/>
            <w:szCs w:val="24"/>
            <w:lang w:val="en-US"/>
          </w:rPr>
          <w:t>Nishitani</w:t>
        </w:r>
        <w:proofErr w:type="spellEnd"/>
        <w:r w:rsidRPr="00381546">
          <w:rPr>
            <w:rFonts w:ascii="Times New Roman" w:eastAsia="Times New Roman" w:hAnsi="Times New Roman" w:cs="Times New Roman"/>
            <w:color w:val="000000"/>
            <w:sz w:val="24"/>
            <w:szCs w:val="24"/>
            <w:lang w:val="en-US"/>
          </w:rPr>
          <w:t xml:space="preserve">, &amp; Y. Endo. 2013. Morphology, 18S rRNA gene sequence and life history of a new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species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xml:space="preserve">) from northeastern Japan. </w:t>
        </w:r>
        <w:proofErr w:type="spellStart"/>
        <w:r w:rsidRPr="00381546">
          <w:rPr>
            <w:rFonts w:ascii="Times New Roman" w:eastAsia="Times New Roman" w:hAnsi="Times New Roman" w:cs="Times New Roman"/>
            <w:color w:val="000000"/>
            <w:sz w:val="24"/>
            <w:szCs w:val="24"/>
            <w:lang w:val="en-US"/>
          </w:rPr>
          <w:t>Aquat</w:t>
        </w:r>
        <w:proofErr w:type="spellEnd"/>
        <w:r w:rsidRPr="00381546">
          <w:rPr>
            <w:rFonts w:ascii="Times New Roman" w:eastAsia="Times New Roman" w:hAnsi="Times New Roman" w:cs="Times New Roman"/>
            <w:color w:val="000000"/>
            <w:sz w:val="24"/>
            <w:szCs w:val="24"/>
            <w:lang w:val="en-US"/>
          </w:rPr>
          <w:t>. Biol. 18: 31–45.</w:t>
        </w:r>
      </w:hyperlink>
    </w:p>
    <w:p w14:paraId="79A9FED5" w14:textId="7545E603"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U.S. Department </w:t>
      </w:r>
      <w:r w:rsidR="00635CDF">
        <w:rPr>
          <w:rFonts w:ascii="Times New Roman" w:eastAsia="Times New Roman" w:hAnsi="Times New Roman" w:cs="Times New Roman"/>
          <w:color w:val="000000"/>
          <w:sz w:val="24"/>
          <w:szCs w:val="24"/>
          <w:lang w:val="en-US"/>
        </w:rPr>
        <w:t>o</w:t>
      </w:r>
      <w:r w:rsidRPr="00381546">
        <w:rPr>
          <w:rFonts w:ascii="Times New Roman" w:eastAsia="Times New Roman" w:hAnsi="Times New Roman" w:cs="Times New Roman"/>
          <w:color w:val="000000"/>
          <w:sz w:val="24"/>
          <w:szCs w:val="24"/>
          <w:lang w:val="en-US"/>
        </w:rPr>
        <w:t xml:space="preserve">f Agriculture. 2017. 2017 U.S. National List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Reportable Animal Diseases. Accessed November 2017. </w:t>
      </w:r>
      <w:hyperlink r:id="rId164" w:history="1">
        <w:r w:rsidRPr="00381546">
          <w:rPr>
            <w:rFonts w:ascii="Times New Roman" w:eastAsia="Times New Roman" w:hAnsi="Times New Roman" w:cs="Times New Roman"/>
            <w:color w:val="1155CC"/>
            <w:sz w:val="24"/>
            <w:szCs w:val="24"/>
            <w:lang w:val="en-US"/>
          </w:rPr>
          <w:t>Https://Www.Aphis.Usda.Gov/Animal_health/Nahrs/Downloads/2017_nahrs_dz_list.Pdf</w:t>
        </w:r>
      </w:hyperlink>
    </w:p>
    <w:p w14:paraId="7127434D" w14:textId="024F129E" w:rsidR="00635CDF" w:rsidRDefault="00381546" w:rsidP="00635CDF">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lastRenderedPageBreak/>
        <w:t xml:space="preserve">U.S. Department </w:t>
      </w:r>
      <w:r w:rsidR="00635CDF">
        <w:rPr>
          <w:rFonts w:ascii="Times New Roman" w:eastAsia="Times New Roman" w:hAnsi="Times New Roman" w:cs="Times New Roman"/>
          <w:color w:val="000000"/>
          <w:sz w:val="24"/>
          <w:szCs w:val="24"/>
          <w:lang w:val="en-US"/>
        </w:rPr>
        <w:t>o</w:t>
      </w:r>
      <w:r w:rsidRPr="00381546">
        <w:rPr>
          <w:rFonts w:ascii="Times New Roman" w:eastAsia="Times New Roman" w:hAnsi="Times New Roman" w:cs="Times New Roman"/>
          <w:color w:val="000000"/>
          <w:sz w:val="24"/>
          <w:szCs w:val="24"/>
          <w:lang w:val="en-US"/>
        </w:rPr>
        <w:t xml:space="preserve">f Commerce, National Oceanic &amp; Atmospheric Administration, National Marine Fisheries Service, Office </w:t>
      </w:r>
      <w:r w:rsidR="00E148C2">
        <w:rPr>
          <w:rFonts w:ascii="Times New Roman" w:eastAsia="Times New Roman" w:hAnsi="Times New Roman" w:cs="Times New Roman"/>
          <w:color w:val="000000"/>
          <w:sz w:val="24"/>
          <w:szCs w:val="24"/>
          <w:lang w:val="en-US"/>
        </w:rPr>
        <w:t xml:space="preserve">of </w:t>
      </w:r>
      <w:r w:rsidRPr="00381546">
        <w:rPr>
          <w:rFonts w:ascii="Times New Roman" w:eastAsia="Times New Roman" w:hAnsi="Times New Roman" w:cs="Times New Roman"/>
          <w:color w:val="000000"/>
          <w:sz w:val="24"/>
          <w:szCs w:val="24"/>
          <w:lang w:val="en-US"/>
        </w:rPr>
        <w:t xml:space="preserve">Aquaculture. 2015. Marine Aquaculture Strategic Plan </w:t>
      </w:r>
      <w:proofErr w:type="spellStart"/>
      <w:r w:rsidRPr="00381546">
        <w:rPr>
          <w:rFonts w:ascii="Times New Roman" w:eastAsia="Times New Roman" w:hAnsi="Times New Roman" w:cs="Times New Roman"/>
          <w:color w:val="000000"/>
          <w:sz w:val="24"/>
          <w:szCs w:val="24"/>
          <w:lang w:val="en-US"/>
        </w:rPr>
        <w:t>Fy</w:t>
      </w:r>
      <w:proofErr w:type="spellEnd"/>
      <w:r w:rsidRPr="00381546">
        <w:rPr>
          <w:rFonts w:ascii="Times New Roman" w:eastAsia="Times New Roman" w:hAnsi="Times New Roman" w:cs="Times New Roman"/>
          <w:color w:val="000000"/>
          <w:sz w:val="24"/>
          <w:szCs w:val="24"/>
          <w:lang w:val="en-US"/>
        </w:rPr>
        <w:t xml:space="preserve"> 2016-2020. Accessed November 2017. </w:t>
      </w:r>
      <w:hyperlink r:id="rId165" w:history="1">
        <w:r w:rsidRPr="00381546">
          <w:rPr>
            <w:rFonts w:ascii="Times New Roman" w:eastAsia="Times New Roman" w:hAnsi="Times New Roman" w:cs="Times New Roman"/>
            <w:color w:val="1155CC"/>
            <w:sz w:val="24"/>
            <w:szCs w:val="24"/>
            <w:lang w:val="en-US"/>
          </w:rPr>
          <w:t>Http://Www.Nmfs.Noaa.Gov/Aquaculture/Docs/Aquaculture_docs/Noaa_fisheries_marine_aquaculture_strategic_plan_fy_2016-2020.Pdf</w:t>
        </w:r>
      </w:hyperlink>
    </w:p>
    <w:p w14:paraId="4E3A03A9" w14:textId="67FF91D7" w:rsidR="00635CDF" w:rsidRPr="00635CDF" w:rsidRDefault="00E148C2" w:rsidP="00635CDF">
      <w:pPr>
        <w:pStyle w:val="ListParagraph"/>
        <w:numPr>
          <w:ilvl w:val="0"/>
          <w:numId w:val="1"/>
        </w:numPr>
        <w:spacing w:line="240" w:lineRule="auto"/>
        <w:rPr>
          <w:rFonts w:ascii="Times New Roman" w:eastAsia="Times New Roman" w:hAnsi="Times New Roman" w:cs="Times New Roman"/>
          <w:sz w:val="24"/>
          <w:szCs w:val="24"/>
          <w:lang w:val="en-US"/>
        </w:rPr>
      </w:pPr>
      <w:hyperlink r:id="rId166" w:history="1">
        <w:r w:rsidRPr="003B0B61">
          <w:rPr>
            <w:rStyle w:val="Hyperlink"/>
            <w:rFonts w:ascii="Times New Roman" w:eastAsia="Times New Roman" w:hAnsi="Times New Roman" w:cs="Times New Roman"/>
            <w:sz w:val="24"/>
            <w:szCs w:val="24"/>
            <w:lang w:val="en-US"/>
          </w:rPr>
          <w:t xml:space="preserve">U.S. Department of the Interior &amp; U.S. Geological Survey. n.d. </w:t>
        </w:r>
        <w:r w:rsidRPr="003B0B61">
          <w:rPr>
            <w:rStyle w:val="Hyperlink"/>
            <w:rFonts w:ascii="Times New Roman" w:eastAsia="Times New Roman" w:hAnsi="Times New Roman" w:cs="Times New Roman"/>
            <w:sz w:val="24"/>
            <w:szCs w:val="24"/>
            <w:lang w:val="en-US"/>
          </w:rPr>
          <w:t>N</w:t>
        </w:r>
        <w:r w:rsidRPr="003B0B61">
          <w:rPr>
            <w:rStyle w:val="Hyperlink"/>
            <w:rFonts w:ascii="Times New Roman" w:eastAsia="Times New Roman" w:hAnsi="Times New Roman" w:cs="Times New Roman"/>
            <w:sz w:val="24"/>
            <w:szCs w:val="24"/>
            <w:lang w:val="en-US"/>
          </w:rPr>
          <w:t>onindigen</w:t>
        </w:r>
        <w:r w:rsidRPr="003B0B61">
          <w:rPr>
            <w:rStyle w:val="Hyperlink"/>
            <w:rFonts w:ascii="Times New Roman" w:eastAsia="Times New Roman" w:hAnsi="Times New Roman" w:cs="Times New Roman"/>
            <w:sz w:val="24"/>
            <w:szCs w:val="24"/>
            <w:lang w:val="en-US"/>
          </w:rPr>
          <w:t>o</w:t>
        </w:r>
        <w:r w:rsidRPr="003B0B61">
          <w:rPr>
            <w:rStyle w:val="Hyperlink"/>
            <w:rFonts w:ascii="Times New Roman" w:eastAsia="Times New Roman" w:hAnsi="Times New Roman" w:cs="Times New Roman"/>
            <w:sz w:val="24"/>
            <w:szCs w:val="24"/>
            <w:lang w:val="en-US"/>
          </w:rPr>
          <w:t>us Aquatic Species Search by State Tool.</w:t>
        </w:r>
      </w:hyperlink>
      <w:r w:rsidR="00381546" w:rsidRPr="00635CDF">
        <w:rPr>
          <w:rFonts w:ascii="Times New Roman" w:eastAsia="Times New Roman" w:hAnsi="Times New Roman" w:cs="Times New Roman"/>
          <w:color w:val="000000"/>
          <w:sz w:val="24"/>
          <w:szCs w:val="24"/>
          <w:lang w:val="en-US"/>
        </w:rPr>
        <w:t xml:space="preserve"> Accessed November 2017. </w:t>
      </w:r>
      <w:hyperlink r:id="rId167" w:history="1">
        <w:r w:rsidR="00635CDF" w:rsidRPr="00635CDF">
          <w:rPr>
            <w:rStyle w:val="Hyperlink"/>
            <w:rFonts w:ascii="Times New Roman" w:eastAsia="Times New Roman" w:hAnsi="Times New Roman" w:cs="Times New Roman"/>
            <w:sz w:val="24"/>
            <w:szCs w:val="24"/>
            <w:u w:val="none"/>
            <w:lang w:val="en-US"/>
          </w:rPr>
          <w:t>https://nas.er.usgs.gov/</w:t>
        </w:r>
      </w:hyperlink>
    </w:p>
    <w:p w14:paraId="2D2A0054" w14:textId="4567D385"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8" w:history="1">
        <w:r w:rsidRPr="00381546">
          <w:rPr>
            <w:rFonts w:ascii="Times New Roman" w:eastAsia="Times New Roman" w:hAnsi="Times New Roman" w:cs="Times New Roman"/>
            <w:color w:val="1155CC"/>
            <w:sz w:val="24"/>
            <w:szCs w:val="24"/>
            <w:lang w:val="en-US"/>
          </w:rPr>
          <w:t>Https://Nas.Er.Usgs.Gov/Queries/Statesearch.Aspx</w:t>
        </w:r>
      </w:hyperlink>
      <w:r w:rsidRPr="00381546">
        <w:rPr>
          <w:rFonts w:ascii="Times New Roman" w:eastAsia="Times New Roman" w:hAnsi="Times New Roman" w:cs="Times New Roman"/>
          <w:color w:val="000000"/>
          <w:sz w:val="24"/>
          <w:szCs w:val="24"/>
          <w:lang w:val="en-US"/>
        </w:rPr>
        <w:t>.</w:t>
      </w:r>
    </w:p>
    <w:p w14:paraId="3F5B571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U.S. Department of Fish &amp; Wildlife. 2017. Species Listed </w:t>
      </w:r>
      <w:proofErr w:type="gramStart"/>
      <w:r w:rsidRPr="00381546">
        <w:rPr>
          <w:rFonts w:ascii="Times New Roman" w:eastAsia="Times New Roman" w:hAnsi="Times New Roman" w:cs="Times New Roman"/>
          <w:color w:val="000000"/>
          <w:sz w:val="24"/>
          <w:szCs w:val="24"/>
          <w:lang w:val="en-US"/>
        </w:rPr>
        <w:t>As</w:t>
      </w:r>
      <w:proofErr w:type="gramEnd"/>
      <w:r w:rsidRPr="00381546">
        <w:rPr>
          <w:rFonts w:ascii="Times New Roman" w:eastAsia="Times New Roman" w:hAnsi="Times New Roman" w:cs="Times New Roman"/>
          <w:color w:val="000000"/>
          <w:sz w:val="24"/>
          <w:szCs w:val="24"/>
          <w:lang w:val="en-US"/>
        </w:rPr>
        <w:t xml:space="preserve"> Injurious Wildlife Under The Lacey Act (18 U.S.C. 42). Accessed November 2017. </w:t>
      </w:r>
      <w:hyperlink r:id="rId169" w:history="1">
        <w:r w:rsidRPr="00381546">
          <w:rPr>
            <w:rFonts w:ascii="Times New Roman" w:eastAsia="Times New Roman" w:hAnsi="Times New Roman" w:cs="Times New Roman"/>
            <w:color w:val="1155CC"/>
            <w:sz w:val="24"/>
            <w:szCs w:val="24"/>
            <w:lang w:val="en-US"/>
          </w:rPr>
          <w:t>Https://Www.Fws.Gov/Injuriouswildlife/Pdf_files/Current_listed_iw.Pdf</w:t>
        </w:r>
      </w:hyperlink>
      <w:r w:rsidRPr="00381546">
        <w:rPr>
          <w:rFonts w:ascii="Times New Roman" w:eastAsia="Times New Roman" w:hAnsi="Times New Roman" w:cs="Times New Roman"/>
          <w:color w:val="000000"/>
          <w:sz w:val="24"/>
          <w:szCs w:val="24"/>
          <w:lang w:val="en-US"/>
        </w:rPr>
        <w:t>.</w:t>
      </w:r>
    </w:p>
    <w:p w14:paraId="2E297051"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0" w:history="1">
        <w:r w:rsidRPr="00381546">
          <w:rPr>
            <w:rFonts w:ascii="Times New Roman" w:eastAsia="Times New Roman" w:hAnsi="Times New Roman" w:cs="Times New Roman"/>
            <w:color w:val="000000"/>
            <w:sz w:val="24"/>
            <w:szCs w:val="24"/>
            <w:lang w:val="en-US"/>
          </w:rPr>
          <w:t>U.S. Fish &amp; Wildlife. 2019. Species Listed as Injurious Wildlife under the Lacey Act (18 U.S.C. 42).</w:t>
        </w:r>
      </w:hyperlink>
      <w:r w:rsidRPr="00381546">
        <w:rPr>
          <w:rFonts w:ascii="Times New Roman" w:eastAsia="Times New Roman" w:hAnsi="Times New Roman" w:cs="Times New Roman"/>
          <w:color w:val="000000"/>
          <w:sz w:val="24"/>
          <w:szCs w:val="24"/>
          <w:lang w:val="en-US"/>
        </w:rPr>
        <w:t xml:space="preserve">  Accessed November 2017. </w:t>
      </w:r>
      <w:hyperlink r:id="rId171" w:history="1">
        <w:r w:rsidRPr="00381546">
          <w:rPr>
            <w:rFonts w:ascii="Times New Roman" w:eastAsia="Times New Roman" w:hAnsi="Times New Roman" w:cs="Times New Roman"/>
            <w:color w:val="1155CC"/>
            <w:sz w:val="24"/>
            <w:szCs w:val="24"/>
            <w:lang w:val="en-US"/>
          </w:rPr>
          <w:t>https://www.fws.gov/injuriouswildlife/pdf_files/Current_Listed_IW.pdf</w:t>
        </w:r>
      </w:hyperlink>
      <w:r w:rsidRPr="00381546">
        <w:rPr>
          <w:rFonts w:ascii="Times New Roman" w:eastAsia="Times New Roman" w:hAnsi="Times New Roman" w:cs="Times New Roman"/>
          <w:color w:val="000000"/>
          <w:sz w:val="24"/>
          <w:szCs w:val="24"/>
          <w:lang w:val="en-US"/>
        </w:rPr>
        <w:t xml:space="preserve">. </w:t>
      </w:r>
    </w:p>
    <w:p w14:paraId="06C68E2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2" w:history="1">
        <w:r w:rsidRPr="00381546">
          <w:rPr>
            <w:rFonts w:ascii="Times New Roman" w:eastAsia="Times New Roman" w:hAnsi="Times New Roman" w:cs="Times New Roman"/>
            <w:color w:val="000000"/>
            <w:sz w:val="24"/>
            <w:szCs w:val="24"/>
            <w:lang w:val="en-US"/>
          </w:rPr>
          <w:t>Victorian Fisheries Authority. 2015. Abalone Aquaculture Translocation Protocol. VFA.</w:t>
        </w:r>
      </w:hyperlink>
      <w:r w:rsidRPr="00381546">
        <w:rPr>
          <w:rFonts w:ascii="Times New Roman" w:eastAsia="Times New Roman" w:hAnsi="Times New Roman" w:cs="Times New Roman"/>
          <w:color w:val="000000"/>
          <w:sz w:val="24"/>
          <w:szCs w:val="24"/>
          <w:lang w:val="en-US"/>
        </w:rPr>
        <w:t xml:space="preserve"> Accessed November 2017. </w:t>
      </w:r>
      <w:hyperlink r:id="rId173" w:history="1">
        <w:r w:rsidRPr="00381546">
          <w:rPr>
            <w:rFonts w:ascii="Times New Roman" w:eastAsia="Times New Roman" w:hAnsi="Times New Roman" w:cs="Times New Roman"/>
            <w:color w:val="1155CC"/>
            <w:sz w:val="24"/>
            <w:szCs w:val="24"/>
            <w:lang w:val="en-US"/>
          </w:rPr>
          <w:t>https://vfa.vic.gov.au/operational-policy/moving-and-stocking-live-aquatic-organisms/abalone-aquaculture-translocation-protocol</w:t>
        </w:r>
      </w:hyperlink>
    </w:p>
    <w:p w14:paraId="0A48F10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4" w:history="1">
        <w:r w:rsidRPr="00381546">
          <w:rPr>
            <w:rFonts w:ascii="Times New Roman" w:eastAsia="Times New Roman" w:hAnsi="Times New Roman" w:cs="Times New Roman"/>
            <w:color w:val="000000"/>
            <w:sz w:val="24"/>
            <w:szCs w:val="24"/>
            <w:lang w:val="en-US"/>
          </w:rPr>
          <w:t xml:space="preserve">Walton, W. C., J. E. Davis, G. I. Chaplin, F. Scott </w:t>
        </w:r>
        <w:proofErr w:type="spellStart"/>
        <w:r w:rsidRPr="00381546">
          <w:rPr>
            <w:rFonts w:ascii="Times New Roman" w:eastAsia="Times New Roman" w:hAnsi="Times New Roman" w:cs="Times New Roman"/>
            <w:color w:val="000000"/>
            <w:sz w:val="24"/>
            <w:szCs w:val="24"/>
            <w:lang w:val="en-US"/>
          </w:rPr>
          <w:t>Rikard</w:t>
        </w:r>
        <w:proofErr w:type="spellEnd"/>
        <w:r w:rsidRPr="00381546">
          <w:rPr>
            <w:rFonts w:ascii="Times New Roman" w:eastAsia="Times New Roman" w:hAnsi="Times New Roman" w:cs="Times New Roman"/>
            <w:color w:val="000000"/>
            <w:sz w:val="24"/>
            <w:szCs w:val="24"/>
            <w:lang w:val="en-US"/>
          </w:rPr>
          <w:t xml:space="preserve">, T. R. Hanson, P. J. Waters, &amp; D. </w:t>
        </w:r>
        <w:proofErr w:type="spellStart"/>
        <w:r w:rsidRPr="00381546">
          <w:rPr>
            <w:rFonts w:ascii="Times New Roman" w:eastAsia="Times New Roman" w:hAnsi="Times New Roman" w:cs="Times New Roman"/>
            <w:color w:val="000000"/>
            <w:sz w:val="24"/>
            <w:szCs w:val="24"/>
            <w:lang w:val="en-US"/>
          </w:rPr>
          <w:t>Ladon</w:t>
        </w:r>
        <w:proofErr w:type="spellEnd"/>
        <w:r w:rsidRPr="00381546">
          <w:rPr>
            <w:rFonts w:ascii="Times New Roman" w:eastAsia="Times New Roman" w:hAnsi="Times New Roman" w:cs="Times New Roman"/>
            <w:color w:val="000000"/>
            <w:sz w:val="24"/>
            <w:szCs w:val="24"/>
            <w:lang w:val="en-US"/>
          </w:rPr>
          <w:t xml:space="preserve"> Swann. 2012. Timely information: off-bottom oyster farming. </w:t>
        </w:r>
      </w:hyperlink>
      <w:r w:rsidRPr="00381546">
        <w:rPr>
          <w:rFonts w:ascii="Times New Roman" w:eastAsia="Times New Roman" w:hAnsi="Times New Roman" w:cs="Times New Roman"/>
          <w:color w:val="000000"/>
          <w:sz w:val="24"/>
          <w:szCs w:val="24"/>
          <w:lang w:val="en-US"/>
        </w:rPr>
        <w:t xml:space="preserve">The Alabama Cooperative Extension System. </w:t>
      </w:r>
    </w:p>
    <w:p w14:paraId="2B5422A4"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5" w:history="1">
        <w:proofErr w:type="spellStart"/>
        <w:r w:rsidRPr="00381546">
          <w:rPr>
            <w:rFonts w:ascii="Times New Roman" w:eastAsia="Times New Roman" w:hAnsi="Times New Roman" w:cs="Times New Roman"/>
            <w:color w:val="000000"/>
            <w:sz w:val="24"/>
            <w:szCs w:val="24"/>
            <w:lang w:val="en-US"/>
          </w:rPr>
          <w:t>Wargo</w:t>
        </w:r>
        <w:proofErr w:type="spellEnd"/>
        <w:r w:rsidRPr="00381546">
          <w:rPr>
            <w:rFonts w:ascii="Times New Roman" w:eastAsia="Times New Roman" w:hAnsi="Times New Roman" w:cs="Times New Roman"/>
            <w:color w:val="000000"/>
            <w:sz w:val="24"/>
            <w:szCs w:val="24"/>
            <w:lang w:val="en-US"/>
          </w:rPr>
          <w:t xml:space="preserve">, R. N., &amp; S. E. Ford. 1993. The effect of shell infestation by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sp. and infection by </w:t>
        </w:r>
        <w:proofErr w:type="spellStart"/>
        <w:r w:rsidRPr="00381546">
          <w:rPr>
            <w:rFonts w:ascii="Times New Roman" w:eastAsia="Times New Roman" w:hAnsi="Times New Roman" w:cs="Times New Roman"/>
            <w:i/>
            <w:iCs/>
            <w:color w:val="000000"/>
            <w:sz w:val="24"/>
            <w:szCs w:val="24"/>
            <w:lang w:val="en-US"/>
          </w:rPr>
          <w:t>Haplosporidium</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nelsoni</w:t>
        </w:r>
        <w:proofErr w:type="spellEnd"/>
        <w:r w:rsidRPr="00381546">
          <w:rPr>
            <w:rFonts w:ascii="Times New Roman" w:eastAsia="Times New Roman" w:hAnsi="Times New Roman" w:cs="Times New Roman"/>
            <w:color w:val="000000"/>
            <w:sz w:val="24"/>
            <w:szCs w:val="24"/>
            <w:lang w:val="en-US"/>
          </w:rPr>
          <w:t xml:space="preserve"> (MSX) on the tissue condition of oysters, </w:t>
        </w:r>
        <w:proofErr w:type="spellStart"/>
        <w:r w:rsidRPr="00381546">
          <w:rPr>
            <w:rFonts w:ascii="Times New Roman" w:eastAsia="Times New Roman" w:hAnsi="Times New Roman" w:cs="Times New Roman"/>
            <w:i/>
            <w:iCs/>
            <w:color w:val="000000"/>
            <w:sz w:val="24"/>
            <w:szCs w:val="24"/>
            <w:lang w:val="en-US"/>
          </w:rPr>
          <w:t>Crassostrea</w:t>
        </w:r>
        <w:proofErr w:type="spellEnd"/>
        <w:r w:rsidRPr="00381546">
          <w:rPr>
            <w:rFonts w:ascii="Times New Roman" w:eastAsia="Times New Roman" w:hAnsi="Times New Roman" w:cs="Times New Roman"/>
            <w:i/>
            <w:iCs/>
            <w:color w:val="000000"/>
            <w:sz w:val="24"/>
            <w:szCs w:val="24"/>
            <w:lang w:val="en-US"/>
          </w:rPr>
          <w:t xml:space="preserve"> virginica</w:t>
        </w:r>
        <w:r w:rsidRPr="00381546">
          <w:rPr>
            <w:rFonts w:ascii="Times New Roman" w:eastAsia="Times New Roman" w:hAnsi="Times New Roman" w:cs="Times New Roman"/>
            <w:color w:val="000000"/>
            <w:sz w:val="24"/>
            <w:szCs w:val="24"/>
            <w:lang w:val="en-US"/>
          </w:rPr>
          <w:t xml:space="preserve">. Estuaries </w:t>
        </w:r>
        <w:r w:rsidRPr="00381546">
          <w:rPr>
            <w:rFonts w:ascii="Times New Roman" w:eastAsia="Times New Roman" w:hAnsi="Times New Roman" w:cs="Times New Roman"/>
            <w:b/>
            <w:bCs/>
            <w:color w:val="000000"/>
            <w:sz w:val="24"/>
            <w:szCs w:val="24"/>
            <w:lang w:val="en-US"/>
          </w:rPr>
          <w:t>16</w:t>
        </w:r>
        <w:r w:rsidRPr="00381546">
          <w:rPr>
            <w:rFonts w:ascii="Times New Roman" w:eastAsia="Times New Roman" w:hAnsi="Times New Roman" w:cs="Times New Roman"/>
            <w:color w:val="000000"/>
            <w:sz w:val="24"/>
            <w:szCs w:val="24"/>
            <w:lang w:val="en-US"/>
          </w:rPr>
          <w:t>: 229.</w:t>
        </w:r>
      </w:hyperlink>
    </w:p>
    <w:p w14:paraId="55C1B9C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6" w:history="1">
        <w:r w:rsidRPr="00381546">
          <w:rPr>
            <w:rFonts w:ascii="Times New Roman" w:eastAsia="Times New Roman" w:hAnsi="Times New Roman" w:cs="Times New Roman"/>
            <w:color w:val="000000"/>
            <w:sz w:val="24"/>
            <w:szCs w:val="24"/>
            <w:lang w:val="en-US"/>
          </w:rPr>
          <w:t>Washington Sea Grant. 2015. Shellfish aquaculture in Washington State. Final report to the Washington State Legislature. 84.</w:t>
        </w:r>
      </w:hyperlink>
    </w:p>
    <w:p w14:paraId="0400FD16" w14:textId="4D35CE6E"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sz w:val="24"/>
          <w:szCs w:val="24"/>
          <w:lang w:val="en-US"/>
        </w:rPr>
        <w:fldChar w:fldCharType="begin"/>
      </w:r>
      <w:r w:rsidRPr="00381546">
        <w:rPr>
          <w:rFonts w:ascii="Times New Roman" w:eastAsia="Times New Roman" w:hAnsi="Times New Roman" w:cs="Times New Roman"/>
          <w:sz w:val="24"/>
          <w:szCs w:val="24"/>
          <w:lang w:val="en-US"/>
        </w:rPr>
        <w:instrText xml:space="preserve"> HYPERLINK "http://paperpile.com/b/u7YUlw/TVqgG" </w:instrText>
      </w:r>
      <w:r w:rsidRPr="00381546">
        <w:rPr>
          <w:rFonts w:ascii="Times New Roman" w:eastAsia="Times New Roman" w:hAnsi="Times New Roman" w:cs="Times New Roman"/>
          <w:sz w:val="24"/>
          <w:szCs w:val="24"/>
          <w:lang w:val="en-US"/>
        </w:rPr>
        <w:fldChar w:fldCharType="separate"/>
      </w:r>
      <w:r w:rsidRPr="00381546">
        <w:rPr>
          <w:rFonts w:ascii="Times New Roman" w:eastAsia="Times New Roman" w:hAnsi="Times New Roman" w:cs="Times New Roman"/>
          <w:color w:val="000000"/>
          <w:sz w:val="24"/>
          <w:szCs w:val="24"/>
          <w:lang w:val="en-US"/>
        </w:rPr>
        <w:t>Washington State Department of Fish &amp; Wildl</w:t>
      </w:r>
      <w:r w:rsidRPr="00381546">
        <w:rPr>
          <w:rFonts w:ascii="Times New Roman" w:eastAsia="Times New Roman" w:hAnsi="Times New Roman" w:cs="Times New Roman"/>
          <w:color w:val="000000"/>
          <w:sz w:val="24"/>
          <w:szCs w:val="24"/>
          <w:lang w:val="en-US"/>
        </w:rPr>
        <w:t>i</w:t>
      </w:r>
      <w:r w:rsidRPr="00381546">
        <w:rPr>
          <w:rFonts w:ascii="Times New Roman" w:eastAsia="Times New Roman" w:hAnsi="Times New Roman" w:cs="Times New Roman"/>
          <w:color w:val="000000"/>
          <w:sz w:val="24"/>
          <w:szCs w:val="24"/>
          <w:lang w:val="en-US"/>
        </w:rPr>
        <w:t>fe.</w:t>
      </w:r>
      <w:ins w:id="98" w:author="Laura H Spencer" w:date="2019-04-21T18:30:00Z">
        <w:r w:rsidR="00635CDF">
          <w:rPr>
            <w:rFonts w:ascii="Times New Roman" w:eastAsia="Times New Roman" w:hAnsi="Times New Roman" w:cs="Times New Roman"/>
            <w:color w:val="000000"/>
            <w:sz w:val="24"/>
            <w:szCs w:val="24"/>
            <w:lang w:val="en-US"/>
          </w:rPr>
          <w:t xml:space="preserve"> ND.</w:t>
        </w:r>
      </w:ins>
      <w:r w:rsidRPr="00381546">
        <w:rPr>
          <w:rFonts w:ascii="Times New Roman" w:eastAsia="Times New Roman" w:hAnsi="Times New Roman" w:cs="Times New Roman"/>
          <w:color w:val="000000"/>
          <w:sz w:val="24"/>
          <w:szCs w:val="24"/>
          <w:lang w:val="en-US"/>
        </w:rPr>
        <w:t xml:space="preserve"> Shellfish import permit supplemental information.</w:t>
      </w:r>
      <w:r w:rsidRPr="00381546">
        <w:rPr>
          <w:rFonts w:ascii="Times New Roman" w:eastAsia="Times New Roman" w:hAnsi="Times New Roman" w:cs="Times New Roman"/>
          <w:sz w:val="24"/>
          <w:szCs w:val="24"/>
          <w:lang w:val="en-US"/>
        </w:rPr>
        <w:fldChar w:fldCharType="end"/>
      </w:r>
      <w:r w:rsidRPr="00381546">
        <w:rPr>
          <w:rFonts w:ascii="Times New Roman" w:eastAsia="Times New Roman" w:hAnsi="Times New Roman" w:cs="Times New Roman"/>
          <w:color w:val="000000"/>
          <w:sz w:val="24"/>
          <w:szCs w:val="24"/>
          <w:lang w:val="en-US"/>
        </w:rPr>
        <w:t xml:space="preserve"> Accessed March 2019.  </w:t>
      </w:r>
      <w:hyperlink r:id="rId177" w:history="1">
        <w:r w:rsidRPr="00381546">
          <w:rPr>
            <w:rFonts w:ascii="Times New Roman" w:eastAsia="Times New Roman" w:hAnsi="Times New Roman" w:cs="Times New Roman"/>
            <w:color w:val="1155CC"/>
            <w:sz w:val="24"/>
            <w:szCs w:val="24"/>
            <w:lang w:val="en-US"/>
          </w:rPr>
          <w:t>https://wdfw.wa.gov/sites/default/files/20</w:t>
        </w:r>
        <w:r w:rsidRPr="00381546">
          <w:rPr>
            <w:rFonts w:ascii="Times New Roman" w:eastAsia="Times New Roman" w:hAnsi="Times New Roman" w:cs="Times New Roman"/>
            <w:color w:val="1155CC"/>
            <w:sz w:val="24"/>
            <w:szCs w:val="24"/>
            <w:lang w:val="en-US"/>
          </w:rPr>
          <w:t>1</w:t>
        </w:r>
        <w:r w:rsidRPr="00381546">
          <w:rPr>
            <w:rFonts w:ascii="Times New Roman" w:eastAsia="Times New Roman" w:hAnsi="Times New Roman" w:cs="Times New Roman"/>
            <w:color w:val="1155CC"/>
            <w:sz w:val="24"/>
            <w:szCs w:val="24"/>
            <w:lang w:val="en-US"/>
          </w:rPr>
          <w:t>9-03/ImportPermitExplantions.pdf</w:t>
        </w:r>
      </w:hyperlink>
      <w:r w:rsidRPr="00381546">
        <w:rPr>
          <w:rFonts w:ascii="Times New Roman" w:eastAsia="Times New Roman" w:hAnsi="Times New Roman" w:cs="Times New Roman"/>
          <w:color w:val="000000"/>
          <w:sz w:val="24"/>
          <w:szCs w:val="24"/>
          <w:lang w:val="en-US"/>
        </w:rPr>
        <w:t xml:space="preserve">. </w:t>
      </w:r>
    </w:p>
    <w:p w14:paraId="34F9D6C9"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Washington State Department of Fish &amp; Wildlife. 2019. WDFW 2019 Shellfish Import Approval Requirements. Accessed March 2019. </w:t>
      </w:r>
      <w:hyperlink r:id="rId178" w:history="1">
        <w:r w:rsidRPr="00381546">
          <w:rPr>
            <w:rFonts w:ascii="Times New Roman" w:eastAsia="Times New Roman" w:hAnsi="Times New Roman" w:cs="Times New Roman"/>
            <w:color w:val="1155CC"/>
            <w:sz w:val="24"/>
            <w:szCs w:val="24"/>
            <w:lang w:val="en-US"/>
          </w:rPr>
          <w:t>https://wdfw.wa.gov/licensing/shellfish_import_transfer/wdfw_shellfish_import_guidelines_final_12122019.pdf</w:t>
        </w:r>
      </w:hyperlink>
      <w:r w:rsidRPr="00381546">
        <w:rPr>
          <w:rFonts w:ascii="Times New Roman" w:eastAsia="Times New Roman" w:hAnsi="Times New Roman" w:cs="Times New Roman"/>
          <w:color w:val="000000"/>
          <w:sz w:val="24"/>
          <w:szCs w:val="24"/>
          <w:lang w:val="en-US"/>
        </w:rPr>
        <w:t>.</w:t>
      </w:r>
    </w:p>
    <w:p w14:paraId="6FB1B3C9"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proofErr w:type="spellStart"/>
      <w:r w:rsidRPr="00381546">
        <w:rPr>
          <w:rFonts w:ascii="Times New Roman" w:eastAsia="Times New Roman" w:hAnsi="Times New Roman" w:cs="Times New Roman"/>
          <w:color w:val="000000"/>
          <w:sz w:val="24"/>
          <w:szCs w:val="24"/>
          <w:lang w:val="en-US"/>
        </w:rPr>
        <w:t>Whitelegge</w:t>
      </w:r>
      <w:proofErr w:type="spellEnd"/>
      <w:r w:rsidRPr="00381546">
        <w:rPr>
          <w:rFonts w:ascii="Times New Roman" w:eastAsia="Times New Roman" w:hAnsi="Times New Roman" w:cs="Times New Roman"/>
          <w:color w:val="000000"/>
          <w:sz w:val="24"/>
          <w:szCs w:val="24"/>
          <w:lang w:val="en-US"/>
        </w:rPr>
        <w:t>, T., 1890. Report on the worm disease affecting the oysters on the coast of New South Wales. Records of the Australian Museum 1(2): 41–54, plates iii-vi. [31 May 1890].</w:t>
      </w:r>
    </w:p>
    <w:p w14:paraId="0F4B0CE6"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9" w:history="1">
        <w:r w:rsidRPr="00381546">
          <w:rPr>
            <w:rFonts w:ascii="Times New Roman" w:eastAsia="Times New Roman" w:hAnsi="Times New Roman" w:cs="Times New Roman"/>
            <w:color w:val="000000"/>
            <w:sz w:val="24"/>
            <w:szCs w:val="24"/>
            <w:lang w:val="en-US"/>
          </w:rPr>
          <w:t xml:space="preserve">Wilson, D. P. 1928. The larvae of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ciliata</w:t>
        </w:r>
        <w:proofErr w:type="spellEnd"/>
        <w:r w:rsidRPr="00381546">
          <w:rPr>
            <w:rFonts w:ascii="Times New Roman" w:eastAsia="Times New Roman" w:hAnsi="Times New Roman" w:cs="Times New Roman"/>
            <w:i/>
            <w:iCs/>
            <w:color w:val="000000"/>
            <w:sz w:val="24"/>
            <w:szCs w:val="24"/>
            <w:lang w:val="en-US"/>
          </w:rPr>
          <w:t xml:space="preserve"> </w:t>
        </w:r>
        <w:r w:rsidRPr="00381546">
          <w:rPr>
            <w:rFonts w:ascii="Times New Roman" w:eastAsia="Times New Roman" w:hAnsi="Times New Roman" w:cs="Times New Roman"/>
            <w:color w:val="000000"/>
            <w:sz w:val="24"/>
            <w:szCs w:val="24"/>
            <w:lang w:val="en-US"/>
          </w:rPr>
          <w:t xml:space="preserve">Johnston and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hoplura</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Claparede</w:t>
        </w:r>
        <w:proofErr w:type="spellEnd"/>
        <w:r w:rsidRPr="00381546">
          <w:rPr>
            <w:rFonts w:ascii="Times New Roman" w:eastAsia="Times New Roman" w:hAnsi="Times New Roman" w:cs="Times New Roman"/>
            <w:color w:val="000000"/>
            <w:sz w:val="24"/>
            <w:szCs w:val="24"/>
            <w:lang w:val="en-US"/>
          </w:rPr>
          <w:t xml:space="preserve">. J. Mar. Biol. Assoc. U. K. </w:t>
        </w:r>
        <w:r w:rsidRPr="00381546">
          <w:rPr>
            <w:rFonts w:ascii="Times New Roman" w:eastAsia="Times New Roman" w:hAnsi="Times New Roman" w:cs="Times New Roman"/>
            <w:b/>
            <w:bCs/>
            <w:color w:val="000000"/>
            <w:sz w:val="24"/>
            <w:szCs w:val="24"/>
            <w:lang w:val="en-US"/>
          </w:rPr>
          <w:t>15</w:t>
        </w:r>
        <w:r w:rsidRPr="00381546">
          <w:rPr>
            <w:rFonts w:ascii="Times New Roman" w:eastAsia="Times New Roman" w:hAnsi="Times New Roman" w:cs="Times New Roman"/>
            <w:color w:val="000000"/>
            <w:sz w:val="24"/>
            <w:szCs w:val="24"/>
            <w:lang w:val="en-US"/>
          </w:rPr>
          <w:t>: 567–603.</w:t>
        </w:r>
      </w:hyperlink>
    </w:p>
    <w:p w14:paraId="4D3A962A"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Worms - World Register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Marine Species - </w:t>
      </w:r>
      <w:proofErr w:type="spellStart"/>
      <w:r w:rsidRPr="00381546">
        <w:rPr>
          <w:rFonts w:ascii="Times New Roman" w:eastAsia="Times New Roman" w:hAnsi="Times New Roman" w:cs="Times New Roman"/>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Bosc, 1802. Accessed November 19, 2017.</w:t>
      </w:r>
      <w:hyperlink r:id="rId180" w:history="1">
        <w:r w:rsidRPr="00381546">
          <w:rPr>
            <w:rFonts w:ascii="Times New Roman" w:eastAsia="Times New Roman" w:hAnsi="Times New Roman" w:cs="Times New Roman"/>
            <w:color w:val="000000"/>
            <w:sz w:val="24"/>
            <w:szCs w:val="24"/>
            <w:lang w:val="en-US"/>
          </w:rPr>
          <w:t xml:space="preserve"> </w:t>
        </w:r>
        <w:r w:rsidRPr="00381546">
          <w:rPr>
            <w:rFonts w:ascii="Times New Roman" w:eastAsia="Times New Roman" w:hAnsi="Times New Roman" w:cs="Times New Roman"/>
            <w:color w:val="1155CC"/>
            <w:sz w:val="24"/>
            <w:szCs w:val="24"/>
            <w:lang w:val="en-US"/>
          </w:rPr>
          <w:t>Http://Www.Marinespecies.Org/Aphia.Php?P=Taxdetails&amp;Id=129619</w:t>
        </w:r>
      </w:hyperlink>
      <w:r w:rsidRPr="00381546">
        <w:rPr>
          <w:rFonts w:ascii="Times New Roman" w:eastAsia="Times New Roman" w:hAnsi="Times New Roman" w:cs="Times New Roman"/>
          <w:color w:val="000000"/>
          <w:sz w:val="24"/>
          <w:szCs w:val="24"/>
          <w:lang w:val="en-US"/>
        </w:rPr>
        <w:t>.</w:t>
      </w:r>
    </w:p>
    <w:p w14:paraId="5B9FB574"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81" w:history="1">
        <w:proofErr w:type="spellStart"/>
        <w:r w:rsidRPr="00381546">
          <w:rPr>
            <w:rFonts w:ascii="Times New Roman" w:eastAsia="Times New Roman" w:hAnsi="Times New Roman" w:cs="Times New Roman"/>
            <w:color w:val="000000"/>
            <w:sz w:val="24"/>
            <w:szCs w:val="24"/>
            <w:lang w:val="en-US"/>
          </w:rPr>
          <w:t>Zottoli</w:t>
        </w:r>
        <w:proofErr w:type="spellEnd"/>
        <w:r w:rsidRPr="00381546">
          <w:rPr>
            <w:rFonts w:ascii="Times New Roman" w:eastAsia="Times New Roman" w:hAnsi="Times New Roman" w:cs="Times New Roman"/>
            <w:color w:val="000000"/>
            <w:sz w:val="24"/>
            <w:szCs w:val="24"/>
            <w:lang w:val="en-US"/>
          </w:rPr>
          <w:t xml:space="preserve">, R. A., &amp; M. R. </w:t>
        </w:r>
        <w:proofErr w:type="spellStart"/>
        <w:r w:rsidRPr="00381546">
          <w:rPr>
            <w:rFonts w:ascii="Times New Roman" w:eastAsia="Times New Roman" w:hAnsi="Times New Roman" w:cs="Times New Roman"/>
            <w:color w:val="000000"/>
            <w:sz w:val="24"/>
            <w:szCs w:val="24"/>
            <w:lang w:val="en-US"/>
          </w:rPr>
          <w:t>Carriker</w:t>
        </w:r>
        <w:proofErr w:type="spellEnd"/>
        <w:r w:rsidRPr="00381546">
          <w:rPr>
            <w:rFonts w:ascii="Times New Roman" w:eastAsia="Times New Roman" w:hAnsi="Times New Roman" w:cs="Times New Roman"/>
            <w:color w:val="000000"/>
            <w:sz w:val="24"/>
            <w:szCs w:val="24"/>
            <w:lang w:val="en-US"/>
          </w:rPr>
          <w:t xml:space="preserve">. 1974. Burrow morphology, tube formation, and microarchitecture of shell dissolution by the </w:t>
        </w:r>
        <w:proofErr w:type="spellStart"/>
        <w:r w:rsidRPr="00381546">
          <w:rPr>
            <w:rFonts w:ascii="Times New Roman" w:eastAsia="Times New Roman" w:hAnsi="Times New Roman" w:cs="Times New Roman"/>
            <w:color w:val="000000"/>
            <w:sz w:val="24"/>
            <w:szCs w:val="24"/>
            <w:lang w:val="en-US"/>
          </w:rPr>
          <w:t>spionid</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color w:val="000000"/>
            <w:sz w:val="24"/>
            <w:szCs w:val="24"/>
            <w:lang w:val="en-US"/>
          </w:rPr>
          <w:t>polychaete</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color w:val="000000"/>
            <w:sz w:val="24"/>
            <w:szCs w:val="24"/>
            <w:lang w:val="en-US"/>
          </w:rPr>
          <w:t xml:space="preserve">. Mar. Biol. </w:t>
        </w:r>
        <w:r w:rsidRPr="00381546">
          <w:rPr>
            <w:rFonts w:ascii="Times New Roman" w:eastAsia="Times New Roman" w:hAnsi="Times New Roman" w:cs="Times New Roman"/>
            <w:b/>
            <w:bCs/>
            <w:color w:val="000000"/>
            <w:sz w:val="24"/>
            <w:szCs w:val="24"/>
            <w:lang w:val="en-US"/>
          </w:rPr>
          <w:t>27</w:t>
        </w:r>
        <w:r w:rsidRPr="00381546">
          <w:rPr>
            <w:rFonts w:ascii="Times New Roman" w:eastAsia="Times New Roman" w:hAnsi="Times New Roman" w:cs="Times New Roman"/>
            <w:color w:val="000000"/>
            <w:sz w:val="24"/>
            <w:szCs w:val="24"/>
            <w:lang w:val="en-US"/>
          </w:rPr>
          <w:t>: 307–316.</w:t>
        </w:r>
      </w:hyperlink>
    </w:p>
    <w:p w14:paraId="45FDB820" w14:textId="77777777" w:rsidR="00E148C2" w:rsidRDefault="00E148C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6CEABD2" w14:textId="61C10C32"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Figures</w:t>
      </w:r>
    </w:p>
    <w:p w14:paraId="31A2657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A.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valve with three active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burrows (red arrows indicate entry points) and B.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 </w:t>
      </w:r>
      <w:r>
        <w:rPr>
          <w:rFonts w:ascii="Times New Roman" w:eastAsia="Times New Roman" w:hAnsi="Times New Roman" w:cs="Times New Roman"/>
          <w:sz w:val="24"/>
          <w:szCs w:val="24"/>
        </w:rPr>
        <w:t xml:space="preserve">valve with many burrows. Both were sampled from Puget Sound, WA in 2017 (Lopes et al. in review). Images courtesy of Heather Lopes and Julieta Martinelli. </w:t>
      </w:r>
      <w:r>
        <w:rPr>
          <w:noProof/>
          <w:lang w:val="en-US"/>
        </w:rPr>
        <w:drawing>
          <wp:anchor distT="114300" distB="114300" distL="114300" distR="114300" simplePos="0" relativeHeight="251658240" behindDoc="0" locked="0" layoutInCell="1" hidden="0" allowOverlap="1" wp14:anchorId="42F0273A" wp14:editId="121DAC3F">
            <wp:simplePos x="0" y="0"/>
            <wp:positionH relativeFrom="column">
              <wp:posOffset>42253</wp:posOffset>
            </wp:positionH>
            <wp:positionV relativeFrom="paragraph">
              <wp:posOffset>133350</wp:posOffset>
            </wp:positionV>
            <wp:extent cx="5901348" cy="4291013"/>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2"/>
                    <a:srcRect/>
                    <a:stretch>
                      <a:fillRect/>
                    </a:stretch>
                  </pic:blipFill>
                  <pic:spPr>
                    <a:xfrm>
                      <a:off x="0" y="0"/>
                      <a:ext cx="5901348" cy="4291013"/>
                    </a:xfrm>
                    <a:prstGeom prst="rect">
                      <a:avLst/>
                    </a:prstGeom>
                    <a:ln/>
                  </pic:spPr>
                </pic:pic>
              </a:graphicData>
            </a:graphic>
          </wp:anchor>
        </w:drawing>
      </w:r>
    </w:p>
    <w:p w14:paraId="3E1A64D6"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59B35D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1765AE01" wp14:editId="32D109EC">
            <wp:extent cx="3100388" cy="277708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3"/>
                    <a:srcRect l="4705" r="11528"/>
                    <a:stretch>
                      <a:fillRect/>
                    </a:stretch>
                  </pic:blipFill>
                  <pic:spPr>
                    <a:xfrm>
                      <a:off x="0" y="0"/>
                      <a:ext cx="3100388" cy="2777085"/>
                    </a:xfrm>
                    <a:prstGeom prst="rect">
                      <a:avLst/>
                    </a:prstGeom>
                    <a:ln/>
                  </pic:spPr>
                </pic:pic>
              </a:graphicData>
            </a:graphic>
          </wp:inline>
        </w:drawing>
      </w:r>
    </w:p>
    <w:p w14:paraId="7E6D599C"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413B41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found in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valve in Puget Sound, WA in 2017 (Lopes et al. in review). Image courtesy of Heather Lopes and Julieta Martinelli. </w:t>
      </w:r>
    </w:p>
    <w:sectPr w:rsidR="00772DF3">
      <w:headerReference w:type="even" r:id="rId184"/>
      <w:headerReference w:type="default" r:id="rId185"/>
      <w:footerReference w:type="even" r:id="rId186"/>
      <w:footerReference w:type="default" r:id="rId187"/>
      <w:headerReference w:type="first" r:id="rId188"/>
      <w:footerReference w:type="first" r:id="rId189"/>
      <w:pgSz w:w="12240" w:h="15840"/>
      <w:pgMar w:top="1440" w:right="1440" w:bottom="1440" w:left="1440" w:header="36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lake, Brady C (DFW)" w:date="2019-04-02T13:19:00Z" w:initials="BBC(">
    <w:p w14:paraId="607F6F62" w14:textId="77777777" w:rsidR="00381546" w:rsidRDefault="00381546">
      <w:pPr>
        <w:pStyle w:val="CommentText"/>
      </w:pPr>
      <w:r>
        <w:rPr>
          <w:rStyle w:val="CommentReference"/>
        </w:rPr>
        <w:annotationRef/>
      </w:r>
      <w:r>
        <w:t xml:space="preserve">Tapes? Or </w:t>
      </w:r>
      <w:proofErr w:type="spellStart"/>
      <w:r>
        <w:t>Venerupis</w:t>
      </w:r>
      <w:proofErr w:type="spellEnd"/>
      <w:r>
        <w:t>/</w:t>
      </w:r>
    </w:p>
  </w:comment>
  <w:comment w:id="0" w:author="Laura H Spencer" w:date="2019-04-21T19:06:00Z" w:initials="LHS">
    <w:p w14:paraId="0A557445" w14:textId="77777777" w:rsidR="0047418D" w:rsidRDefault="00EF4EF6">
      <w:pPr>
        <w:pStyle w:val="CommentText"/>
      </w:pPr>
      <w:r>
        <w:rPr>
          <w:rStyle w:val="CommentReference"/>
        </w:rPr>
        <w:annotationRef/>
      </w:r>
      <w:r>
        <w:t>Simon &amp; Sato-</w:t>
      </w:r>
      <w:proofErr w:type="spellStart"/>
      <w:r>
        <w:t>Okoshi</w:t>
      </w:r>
      <w:proofErr w:type="spellEnd"/>
      <w:r>
        <w:t xml:space="preserve"> (2015), my primary reference for this table, use Tapes </w:t>
      </w:r>
      <w:proofErr w:type="spellStart"/>
      <w:r>
        <w:t>philippanarum</w:t>
      </w:r>
      <w:proofErr w:type="spellEnd"/>
      <w:r>
        <w:t xml:space="preserve">, which is synonymous to </w:t>
      </w:r>
      <w:proofErr w:type="spellStart"/>
      <w:r>
        <w:t>Venerupis</w:t>
      </w:r>
      <w:proofErr w:type="spellEnd"/>
      <w:r>
        <w:t xml:space="preserve"> </w:t>
      </w:r>
      <w:proofErr w:type="spellStart"/>
      <w:r>
        <w:t>philippanaru</w:t>
      </w:r>
      <w:r w:rsidR="0047418D">
        <w:t>m</w:t>
      </w:r>
      <w:proofErr w:type="spellEnd"/>
      <w:r w:rsidR="0047418D">
        <w:t xml:space="preserve">. Since this is Washington-specific, I’ll use </w:t>
      </w:r>
      <w:proofErr w:type="spellStart"/>
      <w:r w:rsidR="0047418D">
        <w:t>Venerupis</w:t>
      </w:r>
      <w:proofErr w:type="spellEnd"/>
      <w:r w:rsidR="0047418D">
        <w:t xml:space="preserve"> </w:t>
      </w:r>
    </w:p>
    <w:p w14:paraId="0BCCF65A" w14:textId="521F0025" w:rsidR="00EF4EF6" w:rsidRDefault="00EF4EF6">
      <w:pPr>
        <w:pStyle w:val="CommentText"/>
      </w:pPr>
      <w:r>
        <w:t xml:space="preserve"> </w:t>
      </w:r>
    </w:p>
  </w:comment>
  <w:comment w:id="2" w:author="Laura H Spencer" w:date="2019-04-21T19:02:00Z" w:initials="LHS">
    <w:p w14:paraId="6EA61991" w14:textId="35F04BEC" w:rsidR="00EF4EF6" w:rsidRDefault="00EF4EF6">
      <w:pPr>
        <w:pStyle w:val="CommentText"/>
      </w:pPr>
      <w:r>
        <w:t xml:space="preserve">As you suggested, </w:t>
      </w:r>
      <w:r>
        <w:rPr>
          <w:rStyle w:val="CommentReference"/>
        </w:rPr>
        <w:annotationRef/>
      </w:r>
      <w:r>
        <w:t xml:space="preserve">I </w:t>
      </w:r>
      <w:proofErr w:type="spellStart"/>
      <w:r>
        <w:t>unbolded</w:t>
      </w:r>
      <w:proofErr w:type="spellEnd"/>
      <w:r>
        <w:t xml:space="preserve"> </w:t>
      </w:r>
      <w:proofErr w:type="spellStart"/>
      <w:r>
        <w:t>Ostrea</w:t>
      </w:r>
      <w:proofErr w:type="spellEnd"/>
      <w:r>
        <w:t xml:space="preserve"> </w:t>
      </w:r>
      <w:proofErr w:type="spellStart"/>
      <w:r>
        <w:t>lurida</w:t>
      </w:r>
      <w:proofErr w:type="spellEnd"/>
      <w:r>
        <w:t>, since it’s not imported into WA</w:t>
      </w:r>
    </w:p>
  </w:comment>
  <w:comment w:id="8" w:author="Blake, Brady C (DFW)" w:date="2019-04-02T13:23:00Z" w:initials="BBC(">
    <w:p w14:paraId="1ADC7FAA" w14:textId="77777777" w:rsidR="00381546" w:rsidRDefault="00381546">
      <w:pPr>
        <w:pStyle w:val="CommentText"/>
      </w:pPr>
      <w:r>
        <w:rPr>
          <w:rStyle w:val="CommentReference"/>
        </w:rPr>
        <w:annotationRef/>
      </w:r>
      <w:r>
        <w:t>Only those specifically identified by WAC. “invasive species” is broadly applied by some to a large number of species we allow to be imported</w:t>
      </w:r>
    </w:p>
  </w:comment>
  <w:comment w:id="16" w:author="Blake, Brady C (DFW)" w:date="2019-04-02T12:45:00Z" w:initials="BBC(">
    <w:p w14:paraId="181A625E" w14:textId="77777777" w:rsidR="00381546" w:rsidRDefault="00381546">
      <w:pPr>
        <w:pStyle w:val="CommentText"/>
      </w:pPr>
      <w:r>
        <w:rPr>
          <w:rStyle w:val="CommentReference"/>
        </w:rPr>
        <w:annotationRef/>
      </w:r>
      <w:r>
        <w:t xml:space="preserve">the chlorine dip is a requirement only where there is potential exposure to EGC </w:t>
      </w:r>
      <w:proofErr w:type="gramStart"/>
      <w:r>
        <w:t>( i.e.</w:t>
      </w:r>
      <w:proofErr w:type="gramEnd"/>
      <w:r>
        <w:t xml:space="preserve"> natural or unfiltered/untreated waters) and then only to species and life forms that tolerate the dip. Because the dip is lethal to any form of mussel and geoduck imports are limited to larvae or from within facilities where there has been isolation from EGC infested waters.  </w:t>
      </w:r>
    </w:p>
  </w:comment>
  <w:comment w:id="67" w:author="Blake, Brady C (DFW)" w:date="2019-04-02T12:36:00Z" w:initials="BBC(">
    <w:p w14:paraId="473C802C" w14:textId="77777777" w:rsidR="00381546" w:rsidRDefault="00381546">
      <w:pPr>
        <w:pStyle w:val="CommentText"/>
      </w:pPr>
      <w:r>
        <w:rPr>
          <w:rStyle w:val="CommentReference"/>
        </w:rPr>
        <w:annotationRef/>
      </w:r>
      <w:r>
        <w:t xml:space="preserve">Should consider revising the entire sentence as </w:t>
      </w:r>
      <w:proofErr w:type="gramStart"/>
      <w:r>
        <w:t>an</w:t>
      </w:r>
      <w:proofErr w:type="gramEnd"/>
      <w:r>
        <w:t xml:space="preserve"> new microvariant has been confirmed in San Diego, </w:t>
      </w:r>
    </w:p>
  </w:comment>
  <w:comment w:id="68" w:author="Laura H Spencer" w:date="2019-04-21T19:17:00Z" w:initials="LHS">
    <w:p w14:paraId="6750EA06" w14:textId="46D6A569" w:rsidR="0047418D" w:rsidRDefault="0047418D">
      <w:pPr>
        <w:pStyle w:val="CommentText"/>
      </w:pPr>
      <w:r>
        <w:rPr>
          <w:rStyle w:val="CommentReference"/>
        </w:rPr>
        <w:annotationRef/>
      </w:r>
      <w:r>
        <w:t>Revised</w:t>
      </w:r>
    </w:p>
  </w:comment>
  <w:comment w:id="74" w:author="Blake, Brady C (DFW)" w:date="2019-04-02T12:57:00Z" w:initials="BBC(">
    <w:p w14:paraId="770DF185" w14:textId="77777777" w:rsidR="00381546" w:rsidRDefault="00381546">
      <w:pPr>
        <w:pStyle w:val="CommentText"/>
      </w:pPr>
      <w:r>
        <w:rPr>
          <w:rStyle w:val="CommentReference"/>
        </w:rPr>
        <w:annotationRef/>
      </w:r>
      <w:r>
        <w:t xml:space="preserve">Absent information justifying updating regulations I can’t support going directly to making a recommendation to do so. </w:t>
      </w:r>
    </w:p>
  </w:comment>
  <w:comment w:id="75" w:author="Laura H Spencer" w:date="2019-04-21T16:02:00Z" w:initials="LHS">
    <w:p w14:paraId="6CF77DD7" w14:textId="77777777" w:rsidR="00381546" w:rsidRDefault="00381546">
      <w:pPr>
        <w:pStyle w:val="CommentText"/>
      </w:pPr>
      <w:r>
        <w:rPr>
          <w:rStyle w:val="CommentReference"/>
        </w:rPr>
        <w:annotationRef/>
      </w:r>
      <w:r>
        <w:t xml:space="preserve">I completely agree – are you comfortable with this as written, specifying that regulations be </w:t>
      </w:r>
      <w:proofErr w:type="gramStart"/>
      <w:r>
        <w:t>updated  “</w:t>
      </w:r>
      <w:proofErr w:type="gramEnd"/>
      <w:r>
        <w:t xml:space="preserve">if warranted”? </w:t>
      </w:r>
    </w:p>
  </w:comment>
  <w:comment w:id="79" w:author="Blake, Brady C (DFW)" w:date="2019-04-02T13:00:00Z" w:initials="BBC(">
    <w:p w14:paraId="6DA38B20" w14:textId="77777777" w:rsidR="00381546" w:rsidRDefault="00381546">
      <w:pPr>
        <w:pStyle w:val="CommentText"/>
      </w:pPr>
      <w:r>
        <w:rPr>
          <w:rStyle w:val="CommentReference"/>
        </w:rPr>
        <w:annotationRef/>
      </w:r>
      <w:r>
        <w:t xml:space="preserve">The treatment targets EGC; </w:t>
      </w:r>
      <w:proofErr w:type="spellStart"/>
      <w:r>
        <w:t>epibionts</w:t>
      </w:r>
      <w:proofErr w:type="spellEnd"/>
      <w:r>
        <w:t xml:space="preserve"> are a secondary non-specific target</w:t>
      </w:r>
    </w:p>
  </w:comment>
  <w:comment w:id="81" w:author="Blake, Brady C (DFW)" w:date="2019-04-02T12:55:00Z" w:initials="BBC(">
    <w:p w14:paraId="361D4BBA" w14:textId="77777777" w:rsidR="00381546" w:rsidRDefault="00381546">
      <w:pPr>
        <w:pStyle w:val="CommentText"/>
      </w:pPr>
      <w:r>
        <w:rPr>
          <w:rStyle w:val="CommentReference"/>
        </w:rPr>
        <w:annotationRef/>
      </w:r>
      <w:r>
        <w:t xml:space="preserve">Not sure what this is referring to? The </w:t>
      </w:r>
      <w:proofErr w:type="spellStart"/>
      <w:r>
        <w:t>epibionts</w:t>
      </w:r>
      <w:proofErr w:type="spellEnd"/>
      <w:r>
        <w:t xml:space="preserve"> are a secondary target of the treatment which is intended primarily to prevent import of EGC. </w:t>
      </w:r>
    </w:p>
  </w:comment>
  <w:comment w:id="82" w:author="Laura H Spencer" w:date="2019-04-21T16:11:00Z" w:initials="LHS">
    <w:p w14:paraId="7D142382" w14:textId="6A1678BB" w:rsidR="00381546" w:rsidRDefault="00381546">
      <w:pPr>
        <w:pStyle w:val="CommentText"/>
        <w:rPr>
          <w:rFonts w:ascii="Times New Roman" w:eastAsia="Times New Roman" w:hAnsi="Times New Roman" w:cs="Times New Roman"/>
          <w:color w:val="000000"/>
          <w:sz w:val="24"/>
          <w:szCs w:val="24"/>
          <w:lang w:val="en-US"/>
        </w:rPr>
      </w:pPr>
      <w:r>
        <w:rPr>
          <w:rStyle w:val="CommentReference"/>
        </w:rPr>
        <w:annotationRef/>
      </w:r>
      <w:r>
        <w:t xml:space="preserve">This is referencing this WDFW document:  </w:t>
      </w:r>
      <w:hyperlink r:id="rId1" w:history="1">
        <w:r w:rsidRPr="003B0B61">
          <w:rPr>
            <w:rStyle w:val="Hyperlink"/>
            <w:rFonts w:ascii="Times New Roman" w:eastAsia="Times New Roman" w:hAnsi="Times New Roman" w:cs="Times New Roman"/>
            <w:sz w:val="24"/>
            <w:szCs w:val="24"/>
            <w:lang w:val="en-US"/>
          </w:rPr>
          <w:t>https://wdfw.wa.gov/sites/default/files/2019-03/ImportPermitExplantions.pdf</w:t>
        </w:r>
      </w:hyperlink>
      <w:r w:rsidRPr="00381546">
        <w:rPr>
          <w:rFonts w:ascii="Times New Roman" w:eastAsia="Times New Roman" w:hAnsi="Times New Roman" w:cs="Times New Roman"/>
          <w:color w:val="000000"/>
          <w:sz w:val="24"/>
          <w:szCs w:val="24"/>
          <w:lang w:val="en-US"/>
        </w:rPr>
        <w:t>.</w:t>
      </w:r>
    </w:p>
    <w:p w14:paraId="505B7856" w14:textId="77777777" w:rsidR="00381546" w:rsidRDefault="00381546">
      <w:pPr>
        <w:pStyle w:val="CommentText"/>
        <w:rPr>
          <w:rFonts w:ascii="Times New Roman" w:eastAsia="Times New Roman" w:hAnsi="Times New Roman" w:cs="Times New Roman"/>
          <w:color w:val="000000"/>
          <w:sz w:val="24"/>
          <w:szCs w:val="24"/>
          <w:lang w:val="en-US"/>
        </w:rPr>
      </w:pPr>
    </w:p>
    <w:p w14:paraId="16A0A875" w14:textId="77777777" w:rsidR="00381546" w:rsidRPr="00381546" w:rsidRDefault="00381546" w:rsidP="00381546">
      <w:pPr>
        <w:rPr>
          <w:rFonts w:ascii="Times New Roman" w:eastAsia="Times New Roman" w:hAnsi="Times New Roman" w:cs="Times New Roman"/>
          <w:b/>
          <w:sz w:val="24"/>
          <w:szCs w:val="24"/>
          <w:lang w:val="en-US"/>
        </w:rPr>
      </w:pPr>
      <w:r>
        <w:rPr>
          <w:rFonts w:ascii="Times New Roman" w:eastAsia="Times New Roman" w:hAnsi="Times New Roman" w:cs="Times New Roman"/>
          <w:color w:val="000000"/>
          <w:sz w:val="24"/>
          <w:szCs w:val="24"/>
          <w:lang w:val="en-US"/>
        </w:rPr>
        <w:t>“</w:t>
      </w:r>
      <w:r w:rsidRPr="00381546">
        <w:rPr>
          <w:rFonts w:ascii="Times New Roman" w:eastAsia="Times New Roman" w:hAnsi="Times New Roman" w:cs="Times New Roman"/>
          <w:b/>
          <w:sz w:val="24"/>
          <w:szCs w:val="24"/>
          <w:lang w:val="en-US"/>
        </w:rPr>
        <w:t>Treatments for Pests and Invasive Species</w:t>
      </w:r>
    </w:p>
    <w:p w14:paraId="1CEEF737" w14:textId="4086B029" w:rsidR="00381546" w:rsidRPr="00381546" w:rsidRDefault="00381546" w:rsidP="00381546">
      <w:pPr>
        <w:rPr>
          <w:rFonts w:ascii="Times New Roman" w:eastAsia="Times New Roman" w:hAnsi="Times New Roman" w:cs="Times New Roman"/>
          <w:sz w:val="24"/>
          <w:szCs w:val="24"/>
          <w:lang w:val="en-US"/>
        </w:rPr>
      </w:pPr>
      <w:r w:rsidRPr="00381546">
        <w:rPr>
          <w:rFonts w:ascii="Times New Roman" w:eastAsia="Times New Roman" w:hAnsi="Times New Roman" w:cs="Times New Roman"/>
          <w:sz w:val="24"/>
          <w:szCs w:val="24"/>
          <w:lang w:val="en-US"/>
        </w:rPr>
        <w:t>Imports of clam, oyster, and mussel seed or stocks that will be transferred into or may come into contact with state waters are required to be pre-treated with a dilute chlorine dip to prevent import of invasive Green crab (</w:t>
      </w:r>
      <w:proofErr w:type="spellStart"/>
      <w:r w:rsidRPr="00381546">
        <w:rPr>
          <w:rFonts w:ascii="Times New Roman" w:eastAsia="Times New Roman" w:hAnsi="Times New Roman" w:cs="Times New Roman"/>
          <w:sz w:val="24"/>
          <w:szCs w:val="24"/>
          <w:lang w:val="en-US"/>
        </w:rPr>
        <w:t>Carcinus</w:t>
      </w:r>
      <w:proofErr w:type="spellEnd"/>
      <w:r w:rsidRPr="00381546">
        <w:rPr>
          <w:rFonts w:ascii="Times New Roman" w:eastAsia="Times New Roman" w:hAnsi="Times New Roman" w:cs="Times New Roman"/>
          <w:sz w:val="24"/>
          <w:szCs w:val="24"/>
          <w:lang w:val="en-US"/>
        </w:rPr>
        <w:t xml:space="preserve"> </w:t>
      </w:r>
      <w:proofErr w:type="spellStart"/>
      <w:r w:rsidRPr="00381546">
        <w:rPr>
          <w:rFonts w:ascii="Times New Roman" w:eastAsia="Times New Roman" w:hAnsi="Times New Roman" w:cs="Times New Roman"/>
          <w:sz w:val="24"/>
          <w:szCs w:val="24"/>
          <w:lang w:val="en-US"/>
        </w:rPr>
        <w:t>maenus</w:t>
      </w:r>
      <w:proofErr w:type="spellEnd"/>
      <w:r w:rsidRPr="00381546">
        <w:rPr>
          <w:rFonts w:ascii="Times New Roman" w:eastAsia="Times New Roman" w:hAnsi="Times New Roman" w:cs="Times New Roman"/>
          <w:sz w:val="24"/>
          <w:szCs w:val="24"/>
          <w:lang w:val="en-US"/>
        </w:rPr>
        <w:t>) and other potential invasive species. Additionally, imports must be free of Japanese oyster drills (</w:t>
      </w:r>
      <w:proofErr w:type="spellStart"/>
      <w:r w:rsidRPr="00381546">
        <w:rPr>
          <w:rFonts w:ascii="Times New Roman" w:eastAsia="Times New Roman" w:hAnsi="Times New Roman" w:cs="Times New Roman"/>
          <w:sz w:val="24"/>
          <w:szCs w:val="24"/>
          <w:lang w:val="en-US"/>
        </w:rPr>
        <w:t>Ocinebrellus</w:t>
      </w:r>
      <w:proofErr w:type="spellEnd"/>
      <w:r w:rsidRPr="00381546">
        <w:rPr>
          <w:rFonts w:ascii="Times New Roman" w:eastAsia="Times New Roman" w:hAnsi="Times New Roman" w:cs="Times New Roman"/>
          <w:sz w:val="24"/>
          <w:szCs w:val="24"/>
          <w:lang w:val="en-US"/>
        </w:rPr>
        <w:t xml:space="preserve"> </w:t>
      </w:r>
      <w:proofErr w:type="spellStart"/>
      <w:r w:rsidRPr="00381546">
        <w:rPr>
          <w:rFonts w:ascii="Times New Roman" w:eastAsia="Times New Roman" w:hAnsi="Times New Roman" w:cs="Times New Roman"/>
          <w:sz w:val="24"/>
          <w:szCs w:val="24"/>
          <w:lang w:val="en-US"/>
        </w:rPr>
        <w:t>ornatus</w:t>
      </w:r>
      <w:proofErr w:type="spellEnd"/>
      <w:r w:rsidRPr="00381546">
        <w:rPr>
          <w:rFonts w:ascii="Times New Roman" w:eastAsia="Times New Roman" w:hAnsi="Times New Roman" w:cs="Times New Roman"/>
          <w:sz w:val="24"/>
          <w:szCs w:val="24"/>
          <w:lang w:val="en-US"/>
        </w:rPr>
        <w:t>), and the American oyster drills (</w:t>
      </w:r>
      <w:proofErr w:type="spellStart"/>
      <w:r w:rsidRPr="00381546">
        <w:rPr>
          <w:rFonts w:ascii="Times New Roman" w:eastAsia="Times New Roman" w:hAnsi="Times New Roman" w:cs="Times New Roman"/>
          <w:sz w:val="24"/>
          <w:szCs w:val="24"/>
          <w:lang w:val="en-US"/>
        </w:rPr>
        <w:t>Urosalpinx</w:t>
      </w:r>
      <w:proofErr w:type="spellEnd"/>
      <w:r w:rsidRPr="00381546">
        <w:rPr>
          <w:rFonts w:ascii="Times New Roman" w:eastAsia="Times New Roman" w:hAnsi="Times New Roman" w:cs="Times New Roman"/>
          <w:sz w:val="24"/>
          <w:szCs w:val="24"/>
          <w:lang w:val="en-US"/>
        </w:rPr>
        <w:t xml:space="preserve"> </w:t>
      </w:r>
      <w:proofErr w:type="spellStart"/>
      <w:r w:rsidRPr="00381546">
        <w:rPr>
          <w:rFonts w:ascii="Times New Roman" w:eastAsia="Times New Roman" w:hAnsi="Times New Roman" w:cs="Times New Roman"/>
          <w:sz w:val="24"/>
          <w:szCs w:val="24"/>
          <w:lang w:val="en-US"/>
        </w:rPr>
        <w:t>cinerea</w:t>
      </w:r>
      <w:proofErr w:type="spellEnd"/>
      <w:r w:rsidRPr="00381546">
        <w:rPr>
          <w:rFonts w:ascii="Times New Roman" w:eastAsia="Times New Roman" w:hAnsi="Times New Roman" w:cs="Times New Roman"/>
          <w:sz w:val="24"/>
          <w:szCs w:val="24"/>
          <w:lang w:val="en-US"/>
        </w:rPr>
        <w:t xml:space="preserve">). Preventing imports of these species is a priority for protecting the health of Washington’s shellfish aquaculture, </w:t>
      </w:r>
      <w:proofErr w:type="spellStart"/>
      <w:r w:rsidRPr="00381546">
        <w:rPr>
          <w:rFonts w:ascii="Times New Roman" w:eastAsia="Times New Roman" w:hAnsi="Times New Roman" w:cs="Times New Roman"/>
          <w:sz w:val="24"/>
          <w:szCs w:val="24"/>
          <w:lang w:val="en-US"/>
        </w:rPr>
        <w:t>wildstock</w:t>
      </w:r>
      <w:proofErr w:type="spellEnd"/>
      <w:r w:rsidRPr="00381546">
        <w:rPr>
          <w:rFonts w:ascii="Times New Roman" w:eastAsia="Times New Roman" w:hAnsi="Times New Roman" w:cs="Times New Roman"/>
          <w:sz w:val="24"/>
          <w:szCs w:val="24"/>
          <w:lang w:val="en-US"/>
        </w:rPr>
        <w:t xml:space="preserve"> fisheries and marine natural resources</w:t>
      </w:r>
      <w:r>
        <w:rPr>
          <w:rFonts w:ascii="Times New Roman" w:eastAsia="Times New Roman" w:hAnsi="Times New Roman" w:cs="Times New Roman"/>
          <w:sz w:val="24"/>
          <w:szCs w:val="24"/>
          <w:lang w:val="en-US"/>
        </w:rPr>
        <w:t>”</w:t>
      </w:r>
    </w:p>
  </w:comment>
  <w:comment w:id="89" w:author="Laura H Spencer" w:date="2019-04-21T16:47:00Z" w:initials="LHS">
    <w:p w14:paraId="168EA7E3" w14:textId="77777777" w:rsidR="00381546" w:rsidRDefault="00381546">
      <w:pPr>
        <w:pStyle w:val="CommentText"/>
      </w:pPr>
      <w:r>
        <w:rPr>
          <w:rStyle w:val="CommentReference"/>
        </w:rPr>
        <w:annotationRef/>
      </w:r>
      <w:r>
        <w:t xml:space="preserve">This was updated to reflect your comment: </w:t>
      </w:r>
    </w:p>
    <w:p w14:paraId="79CB7E10" w14:textId="77777777" w:rsidR="00381546" w:rsidRDefault="00381546">
      <w:pPr>
        <w:pStyle w:val="CommentText"/>
      </w:pPr>
    </w:p>
    <w:p w14:paraId="0EB01A69" w14:textId="77777777" w:rsidR="00381546" w:rsidRDefault="00381546">
      <w:pPr>
        <w:pStyle w:val="CommentText"/>
      </w:pPr>
      <w:r>
        <w:t xml:space="preserve">WDFW shellfish disease control program doesn’t utilize a “noxious invasive species” classification.  WDFW may identify a species as a pest or predator that negatively impacts shellfish and develop conditions to be attached to import permits. Development of such conditions would require review by WDFW’s shellfish import advisory committee.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7F6F62" w15:done="0"/>
  <w15:commentEx w15:paraId="0BCCF65A" w15:paraIdParent="607F6F62" w15:done="0"/>
  <w15:commentEx w15:paraId="6EA61991" w15:done="0"/>
  <w15:commentEx w15:paraId="1ADC7FAA" w15:done="0"/>
  <w15:commentEx w15:paraId="181A625E" w15:done="0"/>
  <w15:commentEx w15:paraId="473C802C" w15:done="0"/>
  <w15:commentEx w15:paraId="6750EA06" w15:paraIdParent="473C802C" w15:done="0"/>
  <w15:commentEx w15:paraId="770DF185" w15:done="0"/>
  <w15:commentEx w15:paraId="6CF77DD7" w15:paraIdParent="770DF185" w15:done="0"/>
  <w15:commentEx w15:paraId="6DA38B20" w15:done="0"/>
  <w15:commentEx w15:paraId="361D4BBA" w15:done="0"/>
  <w15:commentEx w15:paraId="1CEEF737" w15:paraIdParent="361D4BBA" w15:done="0"/>
  <w15:commentEx w15:paraId="0EB01A6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CF65A" w16cid:durableId="20673DCC"/>
  <w16cid:commentId w16cid:paraId="6EA61991" w16cid:durableId="20673CC1"/>
  <w16cid:commentId w16cid:paraId="1ADC7FAA" w16cid:durableId="20670AA6"/>
  <w16cid:commentId w16cid:paraId="181A625E" w16cid:durableId="20670AA7"/>
  <w16cid:commentId w16cid:paraId="473C802C" w16cid:durableId="20670AA9"/>
  <w16cid:commentId w16cid:paraId="6750EA06" w16cid:durableId="20674031"/>
  <w16cid:commentId w16cid:paraId="770DF185" w16cid:durableId="20670AAA"/>
  <w16cid:commentId w16cid:paraId="6CF77DD7" w16cid:durableId="20671278"/>
  <w16cid:commentId w16cid:paraId="6DA38B20" w16cid:durableId="20670AAB"/>
  <w16cid:commentId w16cid:paraId="361D4BBA" w16cid:durableId="20670AAC"/>
  <w16cid:commentId w16cid:paraId="1CEEF737" w16cid:durableId="206714C5"/>
  <w16cid:commentId w16cid:paraId="0EB01A69" w16cid:durableId="20671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F4C7E" w14:textId="77777777" w:rsidR="001562F8" w:rsidRDefault="001562F8">
      <w:pPr>
        <w:spacing w:line="240" w:lineRule="auto"/>
      </w:pPr>
      <w:r>
        <w:separator/>
      </w:r>
    </w:p>
  </w:endnote>
  <w:endnote w:type="continuationSeparator" w:id="0">
    <w:p w14:paraId="0D56A5F2" w14:textId="77777777" w:rsidR="001562F8" w:rsidRDefault="001562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7B4" w14:textId="77777777" w:rsidR="00381546" w:rsidRDefault="00381546">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14:paraId="3A54C1B9" w14:textId="77777777" w:rsidR="00381546" w:rsidRDefault="00381546">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99" w:name="_30j0zll" w:colFirst="0" w:colLast="0"/>
  <w:bookmarkEnd w:id="99"/>
  <w:p w14:paraId="5C08809B" w14:textId="77777777" w:rsidR="00381546" w:rsidRDefault="00381546">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D3AAE86" w14:textId="77777777" w:rsidR="00381546" w:rsidRDefault="00381546">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AAD9D" w14:textId="77777777" w:rsidR="00381546" w:rsidRDefault="00381546">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F17D6" w14:textId="77777777" w:rsidR="001562F8" w:rsidRDefault="001562F8">
      <w:pPr>
        <w:spacing w:line="240" w:lineRule="auto"/>
      </w:pPr>
      <w:r>
        <w:separator/>
      </w:r>
    </w:p>
  </w:footnote>
  <w:footnote w:type="continuationSeparator" w:id="0">
    <w:p w14:paraId="0647F626" w14:textId="77777777" w:rsidR="001562F8" w:rsidRDefault="001562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8D65F" w14:textId="77777777" w:rsidR="00381546" w:rsidRDefault="00381546">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C3873" w14:textId="77777777" w:rsidR="00381546" w:rsidRDefault="00381546">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E863A" w14:textId="77777777" w:rsidR="00381546" w:rsidRDefault="00381546">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2B3CA3"/>
    <w:multiLevelType w:val="hybridMultilevel"/>
    <w:tmpl w:val="CE8EC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ake, Brady C (DFW)">
    <w15:presenceInfo w15:providerId="AD" w15:userId="S-1-5-21-1844237615-1844823847-839522115-23097"/>
  </w15:person>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DF3"/>
    <w:rsid w:val="0005234A"/>
    <w:rsid w:val="000B109C"/>
    <w:rsid w:val="00145D07"/>
    <w:rsid w:val="00150C1F"/>
    <w:rsid w:val="001562F8"/>
    <w:rsid w:val="00381546"/>
    <w:rsid w:val="003A4EB1"/>
    <w:rsid w:val="0047418D"/>
    <w:rsid w:val="004E1889"/>
    <w:rsid w:val="005A4C44"/>
    <w:rsid w:val="005F0A0F"/>
    <w:rsid w:val="00635CDF"/>
    <w:rsid w:val="006F4E40"/>
    <w:rsid w:val="00717672"/>
    <w:rsid w:val="00747AB9"/>
    <w:rsid w:val="00772DF3"/>
    <w:rsid w:val="00785A66"/>
    <w:rsid w:val="00813FF4"/>
    <w:rsid w:val="00815CE4"/>
    <w:rsid w:val="00906D71"/>
    <w:rsid w:val="00AC2665"/>
    <w:rsid w:val="00B64193"/>
    <w:rsid w:val="00C9328D"/>
    <w:rsid w:val="00C9384A"/>
    <w:rsid w:val="00CB0285"/>
    <w:rsid w:val="00DB46AD"/>
    <w:rsid w:val="00E148C2"/>
    <w:rsid w:val="00E23D9F"/>
    <w:rsid w:val="00EF4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4AEE"/>
  <w15:docId w15:val="{B66568F8-72A8-2549-9BF2-A66CD434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A4C4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A4C44"/>
    <w:rPr>
      <w:rFonts w:ascii="Times New Roman" w:hAnsi="Times New Roman" w:cs="Times New Roman"/>
      <w:sz w:val="18"/>
      <w:szCs w:val="18"/>
    </w:rPr>
  </w:style>
  <w:style w:type="paragraph" w:styleId="ListParagraph">
    <w:name w:val="List Paragraph"/>
    <w:basedOn w:val="Normal"/>
    <w:uiPriority w:val="34"/>
    <w:qFormat/>
    <w:rsid w:val="005A4C44"/>
    <w:pPr>
      <w:ind w:left="720"/>
      <w:contextualSpacing/>
    </w:pPr>
  </w:style>
  <w:style w:type="paragraph" w:styleId="CommentSubject">
    <w:name w:val="annotation subject"/>
    <w:basedOn w:val="CommentText"/>
    <w:next w:val="CommentText"/>
    <w:link w:val="CommentSubjectChar"/>
    <w:uiPriority w:val="99"/>
    <w:semiHidden/>
    <w:unhideWhenUsed/>
    <w:rsid w:val="00906D71"/>
    <w:rPr>
      <w:b/>
      <w:bCs/>
    </w:rPr>
  </w:style>
  <w:style w:type="character" w:customStyle="1" w:styleId="CommentSubjectChar">
    <w:name w:val="Comment Subject Char"/>
    <w:basedOn w:val="CommentTextChar"/>
    <w:link w:val="CommentSubject"/>
    <w:uiPriority w:val="99"/>
    <w:semiHidden/>
    <w:rsid w:val="00906D71"/>
    <w:rPr>
      <w:b/>
      <w:bCs/>
      <w:sz w:val="20"/>
      <w:szCs w:val="20"/>
    </w:rPr>
  </w:style>
  <w:style w:type="paragraph" w:styleId="Revision">
    <w:name w:val="Revision"/>
    <w:hidden/>
    <w:uiPriority w:val="99"/>
    <w:semiHidden/>
    <w:rsid w:val="00C9384A"/>
    <w:pPr>
      <w:spacing w:line="240" w:lineRule="auto"/>
    </w:pPr>
  </w:style>
  <w:style w:type="paragraph" w:styleId="NormalWeb">
    <w:name w:val="Normal (Web)"/>
    <w:basedOn w:val="Normal"/>
    <w:uiPriority w:val="99"/>
    <w:semiHidden/>
    <w:unhideWhenUsed/>
    <w:rsid w:val="000B10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0B109C"/>
    <w:rPr>
      <w:color w:val="0000FF"/>
      <w:u w:val="single"/>
    </w:rPr>
  </w:style>
  <w:style w:type="character" w:styleId="UnresolvedMention">
    <w:name w:val="Unresolved Mention"/>
    <w:basedOn w:val="DefaultParagraphFont"/>
    <w:uiPriority w:val="99"/>
    <w:semiHidden/>
    <w:unhideWhenUsed/>
    <w:rsid w:val="00381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494838">
      <w:bodyDiv w:val="1"/>
      <w:marLeft w:val="0"/>
      <w:marRight w:val="0"/>
      <w:marTop w:val="0"/>
      <w:marBottom w:val="0"/>
      <w:divBdr>
        <w:top w:val="none" w:sz="0" w:space="0" w:color="auto"/>
        <w:left w:val="none" w:sz="0" w:space="0" w:color="auto"/>
        <w:bottom w:val="none" w:sz="0" w:space="0" w:color="auto"/>
        <w:right w:val="none" w:sz="0" w:space="0" w:color="auto"/>
      </w:divBdr>
    </w:div>
    <w:div w:id="563292935">
      <w:bodyDiv w:val="1"/>
      <w:marLeft w:val="0"/>
      <w:marRight w:val="0"/>
      <w:marTop w:val="0"/>
      <w:marBottom w:val="0"/>
      <w:divBdr>
        <w:top w:val="none" w:sz="0" w:space="0" w:color="auto"/>
        <w:left w:val="none" w:sz="0" w:space="0" w:color="auto"/>
        <w:bottom w:val="none" w:sz="0" w:space="0" w:color="auto"/>
        <w:right w:val="none" w:sz="0" w:space="0" w:color="auto"/>
      </w:divBdr>
    </w:div>
    <w:div w:id="633759294">
      <w:bodyDiv w:val="1"/>
      <w:marLeft w:val="0"/>
      <w:marRight w:val="0"/>
      <w:marTop w:val="0"/>
      <w:marBottom w:val="0"/>
      <w:divBdr>
        <w:top w:val="none" w:sz="0" w:space="0" w:color="auto"/>
        <w:left w:val="none" w:sz="0" w:space="0" w:color="auto"/>
        <w:bottom w:val="none" w:sz="0" w:space="0" w:color="auto"/>
        <w:right w:val="none" w:sz="0" w:space="0" w:color="auto"/>
      </w:divBdr>
    </w:div>
    <w:div w:id="961888136">
      <w:bodyDiv w:val="1"/>
      <w:marLeft w:val="0"/>
      <w:marRight w:val="0"/>
      <w:marTop w:val="0"/>
      <w:marBottom w:val="0"/>
      <w:divBdr>
        <w:top w:val="none" w:sz="0" w:space="0" w:color="auto"/>
        <w:left w:val="none" w:sz="0" w:space="0" w:color="auto"/>
        <w:bottom w:val="none" w:sz="0" w:space="0" w:color="auto"/>
        <w:right w:val="none" w:sz="0" w:space="0" w:color="auto"/>
      </w:divBdr>
    </w:div>
    <w:div w:id="1407263706">
      <w:bodyDiv w:val="1"/>
      <w:marLeft w:val="0"/>
      <w:marRight w:val="0"/>
      <w:marTop w:val="0"/>
      <w:marBottom w:val="0"/>
      <w:divBdr>
        <w:top w:val="none" w:sz="0" w:space="0" w:color="auto"/>
        <w:left w:val="none" w:sz="0" w:space="0" w:color="auto"/>
        <w:bottom w:val="none" w:sz="0" w:space="0" w:color="auto"/>
        <w:right w:val="none" w:sz="0" w:space="0" w:color="auto"/>
      </w:divBdr>
    </w:div>
    <w:div w:id="1419401412">
      <w:bodyDiv w:val="1"/>
      <w:marLeft w:val="0"/>
      <w:marRight w:val="0"/>
      <w:marTop w:val="0"/>
      <w:marBottom w:val="0"/>
      <w:divBdr>
        <w:top w:val="none" w:sz="0" w:space="0" w:color="auto"/>
        <w:left w:val="none" w:sz="0" w:space="0" w:color="auto"/>
        <w:bottom w:val="none" w:sz="0" w:space="0" w:color="auto"/>
        <w:right w:val="none" w:sz="0" w:space="0" w:color="auto"/>
      </w:divBdr>
    </w:div>
    <w:div w:id="1433817769">
      <w:bodyDiv w:val="1"/>
      <w:marLeft w:val="0"/>
      <w:marRight w:val="0"/>
      <w:marTop w:val="0"/>
      <w:marBottom w:val="0"/>
      <w:divBdr>
        <w:top w:val="none" w:sz="0" w:space="0" w:color="auto"/>
        <w:left w:val="none" w:sz="0" w:space="0" w:color="auto"/>
        <w:bottom w:val="none" w:sz="0" w:space="0" w:color="auto"/>
        <w:right w:val="none" w:sz="0" w:space="0" w:color="auto"/>
      </w:divBdr>
    </w:div>
    <w:div w:id="1625312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dfw.wa.gov/sites/default/files/2019-03/ImportPermitExplantions.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u7YUlw/Odn27" TargetMode="External"/><Relationship Id="rId21" Type="http://schemas.openxmlformats.org/officeDocument/2006/relationships/hyperlink" Target="https://paperpile.com/c/RcvCBz/qa4y" TargetMode="External"/><Relationship Id="rId42" Type="http://schemas.openxmlformats.org/officeDocument/2006/relationships/hyperlink" Target="https://paperpile.com/c/RcvCBz/WIS1B+4Xo6+xO2XC+Mnlql" TargetMode="External"/><Relationship Id="rId63" Type="http://schemas.openxmlformats.org/officeDocument/2006/relationships/hyperlink" Target="https://paperpile.com/c/RcvCBz/s92BU" TargetMode="External"/><Relationship Id="rId84" Type="http://schemas.openxmlformats.org/officeDocument/2006/relationships/hyperlink" Target="https://paperpile.com/c/RcvCBz/pTz3" TargetMode="External"/><Relationship Id="rId138" Type="http://schemas.openxmlformats.org/officeDocument/2006/relationships/hyperlink" Target="http://paperpile.com/b/u7YUlw/ssu7m" TargetMode="External"/><Relationship Id="rId159" Type="http://schemas.openxmlformats.org/officeDocument/2006/relationships/hyperlink" Target="http://paperpile.com/b/u7YUlw/gEfgL" TargetMode="External"/><Relationship Id="rId170" Type="http://schemas.openxmlformats.org/officeDocument/2006/relationships/hyperlink" Target="http://paperpile.com/b/u7YUlw/dyPvr" TargetMode="External"/><Relationship Id="rId191" Type="http://schemas.microsoft.com/office/2011/relationships/people" Target="people.xml"/><Relationship Id="rId107" Type="http://schemas.openxmlformats.org/officeDocument/2006/relationships/hyperlink" Target="http://paperpile.com/b/u7YUlw/nC9P4" TargetMode="External"/><Relationship Id="rId11" Type="http://schemas.openxmlformats.org/officeDocument/2006/relationships/hyperlink" Target="https://paperpile.com/c/RcvCBz/YZpv+UtJP" TargetMode="External"/><Relationship Id="rId32" Type="http://schemas.openxmlformats.org/officeDocument/2006/relationships/hyperlink" Target="https://paperpile.com/c/RcvCBz/YTzN" TargetMode="External"/><Relationship Id="rId53" Type="http://schemas.openxmlformats.org/officeDocument/2006/relationships/hyperlink" Target="https://paperpile.com/c/RcvCBz/UtJP" TargetMode="External"/><Relationship Id="rId74" Type="http://schemas.openxmlformats.org/officeDocument/2006/relationships/hyperlink" Target="https://paperpile.com/c/RcvCBz/XYJg+LCY4+YZpv+8XqE" TargetMode="External"/><Relationship Id="rId128" Type="http://schemas.openxmlformats.org/officeDocument/2006/relationships/hyperlink" Target="http://paperpile.com/b/u7YUlw/Dad1M" TargetMode="External"/><Relationship Id="rId149" Type="http://schemas.openxmlformats.org/officeDocument/2006/relationships/hyperlink" Target="http://paperpile.com/b/u7YUlw/rMKUS" TargetMode="External"/><Relationship Id="rId5" Type="http://schemas.openxmlformats.org/officeDocument/2006/relationships/footnotes" Target="footnotes.xml"/><Relationship Id="rId95" Type="http://schemas.openxmlformats.org/officeDocument/2006/relationships/hyperlink" Target="http://paperpile.com/b/u7YUlw/X1IvH" TargetMode="External"/><Relationship Id="rId160" Type="http://schemas.openxmlformats.org/officeDocument/2006/relationships/hyperlink" Target="http://paperpile.com/b/u7YUlw/rPpmJ" TargetMode="External"/><Relationship Id="rId181" Type="http://schemas.openxmlformats.org/officeDocument/2006/relationships/hyperlink" Target="http://paperpile.com/b/u7YUlw/6b1wc" TargetMode="External"/><Relationship Id="rId22" Type="http://schemas.openxmlformats.org/officeDocument/2006/relationships/hyperlink" Target="https://paperpile.com/c/RcvCBz/5znG" TargetMode="External"/><Relationship Id="rId43" Type="http://schemas.openxmlformats.org/officeDocument/2006/relationships/hyperlink" Target="https://paperpile.com/c/RcvCBz/b4caa+mYiIY" TargetMode="External"/><Relationship Id="rId64" Type="http://schemas.openxmlformats.org/officeDocument/2006/relationships/hyperlink" Target="https://paperpile.com/c/RcvCBz/ZJJB+4Jtk+3QvE+qjqn" TargetMode="External"/><Relationship Id="rId118" Type="http://schemas.openxmlformats.org/officeDocument/2006/relationships/hyperlink" Target="http://paperpile.com/b/u7YUlw/r23qv" TargetMode="External"/><Relationship Id="rId139" Type="http://schemas.openxmlformats.org/officeDocument/2006/relationships/hyperlink" Target="http://paperpile.com/b/u7YUlw/TunFI" TargetMode="External"/><Relationship Id="rId85" Type="http://schemas.openxmlformats.org/officeDocument/2006/relationships/hyperlink" Target="https://paperpile.com/c/RcvCBz/HGUAl" TargetMode="External"/><Relationship Id="rId150" Type="http://schemas.openxmlformats.org/officeDocument/2006/relationships/hyperlink" Target="http://paperpile.com/b/u7YUlw/h3aL4" TargetMode="External"/><Relationship Id="rId171" Type="http://schemas.openxmlformats.org/officeDocument/2006/relationships/hyperlink" Target="https://www.fws.gov/injuriouswildlife/pdf_files/Current_Listed_IW.pdf" TargetMode="External"/><Relationship Id="rId192" Type="http://schemas.openxmlformats.org/officeDocument/2006/relationships/theme" Target="theme/theme1.xml"/><Relationship Id="rId12" Type="http://schemas.openxmlformats.org/officeDocument/2006/relationships/hyperlink" Target="https://paperpile.com/c/RcvCBz/Kv1B+BK00+fHEw" TargetMode="External"/><Relationship Id="rId33" Type="http://schemas.openxmlformats.org/officeDocument/2006/relationships/hyperlink" Target="https://paperpile.com/c/RcvCBz/F2RV" TargetMode="External"/><Relationship Id="rId108" Type="http://schemas.openxmlformats.org/officeDocument/2006/relationships/hyperlink" Target="http://paperpile.com/b/u7YUlw/0FQcu" TargetMode="External"/><Relationship Id="rId129" Type="http://schemas.openxmlformats.org/officeDocument/2006/relationships/hyperlink" Target="http://paperpile.com/b/u7YUlw/IenQf" TargetMode="External"/><Relationship Id="rId54" Type="http://schemas.openxmlformats.org/officeDocument/2006/relationships/hyperlink" Target="https://paperpile.com/c/RcvCBz/GeoC2" TargetMode="External"/><Relationship Id="rId75" Type="http://schemas.openxmlformats.org/officeDocument/2006/relationships/hyperlink" Target="https://paperpile.com/c/RcvCBz/32wY" TargetMode="External"/><Relationship Id="rId96" Type="http://schemas.openxmlformats.org/officeDocument/2006/relationships/hyperlink" Target="http://paperpile.com/b/u7YUlw/f2CRE" TargetMode="External"/><Relationship Id="rId140" Type="http://schemas.openxmlformats.org/officeDocument/2006/relationships/hyperlink" Target="http://paperpile.com/b/u7YUlw/SEGlA" TargetMode="External"/><Relationship Id="rId161" Type="http://schemas.openxmlformats.org/officeDocument/2006/relationships/hyperlink" Target="http://paperpile.com/b/u7YUlw/FdFHy" TargetMode="External"/><Relationship Id="rId182" Type="http://schemas.openxmlformats.org/officeDocument/2006/relationships/image" Target="media/image1.png"/><Relationship Id="rId6" Type="http://schemas.openxmlformats.org/officeDocument/2006/relationships/endnotes" Target="endnotes.xml"/><Relationship Id="rId23" Type="http://schemas.openxmlformats.org/officeDocument/2006/relationships/comments" Target="comments.xml"/><Relationship Id="rId119" Type="http://schemas.openxmlformats.org/officeDocument/2006/relationships/hyperlink" Target="http://paperpile.com/b/u7YUlw/Lh0TW" TargetMode="External"/><Relationship Id="rId44" Type="http://schemas.openxmlformats.org/officeDocument/2006/relationships/hyperlink" Target="https://paperpile.com/c/RcvCBz/4Xo6" TargetMode="External"/><Relationship Id="rId65" Type="http://schemas.openxmlformats.org/officeDocument/2006/relationships/hyperlink" Target="https://paperpile.com/c/RcvCBz/LMsc" TargetMode="External"/><Relationship Id="rId86" Type="http://schemas.openxmlformats.org/officeDocument/2006/relationships/hyperlink" Target="https://paperpile.com/c/RcvCBz/HGUAl" TargetMode="External"/><Relationship Id="rId130" Type="http://schemas.openxmlformats.org/officeDocument/2006/relationships/hyperlink" Target="http://paperpile.com/b/u7YUlw/xeBh5" TargetMode="External"/><Relationship Id="rId151" Type="http://schemas.openxmlformats.org/officeDocument/2006/relationships/hyperlink" Target="http://paperpile.com/b/u7YUlw/WwWaS" TargetMode="External"/><Relationship Id="rId172" Type="http://schemas.openxmlformats.org/officeDocument/2006/relationships/hyperlink" Target="http://paperpile.com/b/u7YUlw/TcYeh" TargetMode="External"/><Relationship Id="rId13" Type="http://schemas.openxmlformats.org/officeDocument/2006/relationships/hyperlink" Target="https://paperpile.com/c/RcvCBz/XYJg+8XqE+4Xo6+LCY4" TargetMode="External"/><Relationship Id="rId18" Type="http://schemas.openxmlformats.org/officeDocument/2006/relationships/hyperlink" Target="https://paperpile.com/c/RcvCBz/cvKt" TargetMode="External"/><Relationship Id="rId39" Type="http://schemas.openxmlformats.org/officeDocument/2006/relationships/hyperlink" Target="https://paperpile.com/c/RcvCBz/ncAce" TargetMode="External"/><Relationship Id="rId109" Type="http://schemas.openxmlformats.org/officeDocument/2006/relationships/hyperlink" Target="http://paperpile.com/b/u7YUlw/VArho" TargetMode="External"/><Relationship Id="rId34" Type="http://schemas.openxmlformats.org/officeDocument/2006/relationships/hyperlink" Target="https://paperpile.com/c/RcvCBz/WIS1B+mYiIY" TargetMode="External"/><Relationship Id="rId50" Type="http://schemas.openxmlformats.org/officeDocument/2006/relationships/hyperlink" Target="https://paperpile.com/c/RcvCBz/b4caa" TargetMode="External"/><Relationship Id="rId55" Type="http://schemas.openxmlformats.org/officeDocument/2006/relationships/hyperlink" Target="https://paperpile.com/c/RcvCBz/AtYlO" TargetMode="External"/><Relationship Id="rId76" Type="http://schemas.openxmlformats.org/officeDocument/2006/relationships/hyperlink" Target="https://paperpile.com/c/RcvCBz/ymdz+fA8z" TargetMode="External"/><Relationship Id="rId97" Type="http://schemas.openxmlformats.org/officeDocument/2006/relationships/hyperlink" Target="http://paperpile.com/b/u7YUlw/X1IvH" TargetMode="External"/><Relationship Id="rId104" Type="http://schemas.openxmlformats.org/officeDocument/2006/relationships/hyperlink" Target="http://paperpile.com/b/u7YUlw/X1IvH" TargetMode="External"/><Relationship Id="rId120" Type="http://schemas.openxmlformats.org/officeDocument/2006/relationships/hyperlink" Target="http://paperpile.com/b/u7YUlw/cbxa0" TargetMode="External"/><Relationship Id="rId125" Type="http://schemas.openxmlformats.org/officeDocument/2006/relationships/hyperlink" Target="http://paperpile.com/b/u7YUlw/aImfy" TargetMode="External"/><Relationship Id="rId141" Type="http://schemas.openxmlformats.org/officeDocument/2006/relationships/hyperlink" Target="http://paperpile.com/b/u7YUlw/z62H3" TargetMode="External"/><Relationship Id="rId146" Type="http://schemas.openxmlformats.org/officeDocument/2006/relationships/hyperlink" Target="http://paperpile.com/b/u7YUlw/gtj4x" TargetMode="External"/><Relationship Id="rId167" Type="http://schemas.openxmlformats.org/officeDocument/2006/relationships/hyperlink" Target="https://nas.er.usgs.gov/" TargetMode="External"/><Relationship Id="rId188" Type="http://schemas.openxmlformats.org/officeDocument/2006/relationships/header" Target="header3.xml"/><Relationship Id="rId7" Type="http://schemas.openxmlformats.org/officeDocument/2006/relationships/hyperlink" Target="https://paperpile.com/c/RcvCBz/8XqE+F2RV" TargetMode="External"/><Relationship Id="rId71" Type="http://schemas.openxmlformats.org/officeDocument/2006/relationships/hyperlink" Target="https://paperpile.com/c/RcvCBz/JyHC" TargetMode="External"/><Relationship Id="rId92" Type="http://schemas.openxmlformats.org/officeDocument/2006/relationships/hyperlink" Target="https://paperpile.com/c/RcvCBz/n8ZkV" TargetMode="External"/><Relationship Id="rId162" Type="http://schemas.openxmlformats.org/officeDocument/2006/relationships/hyperlink" Target="http://paperpile.com/b/u7YUlw/nXAY3" TargetMode="External"/><Relationship Id="rId183" Type="http://schemas.openxmlformats.org/officeDocument/2006/relationships/image" Target="media/image2.jpg"/><Relationship Id="rId2" Type="http://schemas.openxmlformats.org/officeDocument/2006/relationships/styles" Target="styles.xml"/><Relationship Id="rId29" Type="http://schemas.openxmlformats.org/officeDocument/2006/relationships/hyperlink" Target="https://paperpile.com/c/RcvCBz/PcO2" TargetMode="External"/><Relationship Id="rId24" Type="http://schemas.microsoft.com/office/2011/relationships/commentsExtended" Target="commentsExtended.xml"/><Relationship Id="rId40" Type="http://schemas.openxmlformats.org/officeDocument/2006/relationships/hyperlink" Target="https://paperpile.com/c/RcvCBz/9CvPh+tuA23" TargetMode="External"/><Relationship Id="rId45" Type="http://schemas.openxmlformats.org/officeDocument/2006/relationships/hyperlink" Target="https://paperpile.com/c/RcvCBz/xO2XC" TargetMode="External"/><Relationship Id="rId66" Type="http://schemas.openxmlformats.org/officeDocument/2006/relationships/hyperlink" Target="https://paperpile.com/c/RcvCBz/Kv1B" TargetMode="External"/><Relationship Id="rId87" Type="http://schemas.openxmlformats.org/officeDocument/2006/relationships/hyperlink" Target="https://paperpile.com/c/RcvCBz/HGUAl" TargetMode="External"/><Relationship Id="rId110" Type="http://schemas.openxmlformats.org/officeDocument/2006/relationships/hyperlink" Target="http://paperpile.com/b/u7YUlw/ehBjt" TargetMode="External"/><Relationship Id="rId115" Type="http://schemas.openxmlformats.org/officeDocument/2006/relationships/hyperlink" Target="http://paperpile.com/b/u7YUlw/TBz5t" TargetMode="External"/><Relationship Id="rId131" Type="http://schemas.openxmlformats.org/officeDocument/2006/relationships/hyperlink" Target="http://paperpile.com/b/u7YUlw/xA7kI" TargetMode="External"/><Relationship Id="rId136" Type="http://schemas.openxmlformats.org/officeDocument/2006/relationships/hyperlink" Target="http://paperpile.com/b/u7YUlw/4B4OL" TargetMode="External"/><Relationship Id="rId157" Type="http://schemas.openxmlformats.org/officeDocument/2006/relationships/hyperlink" Target="http://paperpile.com/b/u7YUlw/7M6vv" TargetMode="External"/><Relationship Id="rId178" Type="http://schemas.openxmlformats.org/officeDocument/2006/relationships/hyperlink" Target="https://wdfw.wa.gov/licensing/shellfish_import_transfer/wdfw_shellfish_import_guidelines_final_12122019.pdf" TargetMode="External"/><Relationship Id="rId61" Type="http://schemas.openxmlformats.org/officeDocument/2006/relationships/hyperlink" Target="https://paperpile.com/c/RcvCBz/yJ0u+pnEn+7Oex" TargetMode="External"/><Relationship Id="rId82" Type="http://schemas.openxmlformats.org/officeDocument/2006/relationships/hyperlink" Target="https://paperpile.com/c/RcvCBz/Qpv1" TargetMode="External"/><Relationship Id="rId152" Type="http://schemas.openxmlformats.org/officeDocument/2006/relationships/hyperlink" Target="http://paperpile.com/b/u7YUlw/ITgZB" TargetMode="External"/><Relationship Id="rId173" Type="http://schemas.openxmlformats.org/officeDocument/2006/relationships/hyperlink" Target="https://vfa.vic.gov.au/operational-policy/moving-and-stocking-live-aquatic-organisms/abalone-aquaculture-translocation-protocol" TargetMode="External"/><Relationship Id="rId19" Type="http://schemas.openxmlformats.org/officeDocument/2006/relationships/hyperlink" Target="https://paperpile.com/c/RcvCBz/gRUN" TargetMode="External"/><Relationship Id="rId14" Type="http://schemas.openxmlformats.org/officeDocument/2006/relationships/hyperlink" Target="https://paperpile.com/c/RcvCBz/F2RV" TargetMode="External"/><Relationship Id="rId30" Type="http://schemas.openxmlformats.org/officeDocument/2006/relationships/hyperlink" Target="https://paperpile.com/c/RcvCBz/nldI" TargetMode="External"/><Relationship Id="rId35" Type="http://schemas.openxmlformats.org/officeDocument/2006/relationships/hyperlink" Target="https://paperpile.com/c/RcvCBz/3OMWW+8XqE" TargetMode="External"/><Relationship Id="rId56" Type="http://schemas.openxmlformats.org/officeDocument/2006/relationships/hyperlink" Target="https://paperpile.com/c/RcvCBz/5znG" TargetMode="External"/><Relationship Id="rId77" Type="http://schemas.openxmlformats.org/officeDocument/2006/relationships/hyperlink" Target="https://paperpile.com/c/RcvCBz/KAF1" TargetMode="External"/><Relationship Id="rId100" Type="http://schemas.openxmlformats.org/officeDocument/2006/relationships/hyperlink" Target="http://paperpile.com/b/u7YUlw/TDMDi" TargetMode="External"/><Relationship Id="rId105" Type="http://schemas.openxmlformats.org/officeDocument/2006/relationships/hyperlink" Target="http://paperpile.com/b/u7YUlw/Ffqpm" TargetMode="External"/><Relationship Id="rId126" Type="http://schemas.openxmlformats.org/officeDocument/2006/relationships/hyperlink" Target="http://paperpile.com/b/u7YUlw/LKZZd" TargetMode="External"/><Relationship Id="rId147" Type="http://schemas.openxmlformats.org/officeDocument/2006/relationships/hyperlink" Target="http://paperpile.com/b/u7YUlw/YH6Za" TargetMode="External"/><Relationship Id="rId168" Type="http://schemas.openxmlformats.org/officeDocument/2006/relationships/hyperlink" Target="https://nas.er.usgs.gov/Queries/Statesearch.Aspx" TargetMode="External"/><Relationship Id="rId8" Type="http://schemas.openxmlformats.org/officeDocument/2006/relationships/hyperlink" Target="https://paperpile.com/c/RcvCBz/LMsc" TargetMode="External"/><Relationship Id="rId51" Type="http://schemas.openxmlformats.org/officeDocument/2006/relationships/hyperlink" Target="https://paperpile.com/c/RcvCBz/UtJP" TargetMode="External"/><Relationship Id="rId72" Type="http://schemas.openxmlformats.org/officeDocument/2006/relationships/hyperlink" Target="https://paperpile.com/c/RcvCBz/pTz3+ly4P+Exfx" TargetMode="External"/><Relationship Id="rId93" Type="http://schemas.openxmlformats.org/officeDocument/2006/relationships/hyperlink" Target="http://paperpile.com/b/u7YUlw/2IwEJ" TargetMode="External"/><Relationship Id="rId98" Type="http://schemas.openxmlformats.org/officeDocument/2006/relationships/hyperlink" Target="http://paperpile.com/b/u7YUlw/f2CRE" TargetMode="External"/><Relationship Id="rId121" Type="http://schemas.openxmlformats.org/officeDocument/2006/relationships/hyperlink" Target="http://paperpile.com/b/u7YUlw/04e1M" TargetMode="External"/><Relationship Id="rId142" Type="http://schemas.openxmlformats.org/officeDocument/2006/relationships/hyperlink" Target="http://paperpile.com/b/u7YUlw/3K9fr" TargetMode="External"/><Relationship Id="rId163" Type="http://schemas.openxmlformats.org/officeDocument/2006/relationships/hyperlink" Target="http://paperpile.com/b/u7YUlw/2XGwc" TargetMode="External"/><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ettings" Target="settings.xml"/><Relationship Id="rId25" Type="http://schemas.microsoft.com/office/2016/09/relationships/commentsIds" Target="commentsIds.xml"/><Relationship Id="rId46" Type="http://schemas.openxmlformats.org/officeDocument/2006/relationships/hyperlink" Target="https://paperpile.com/c/RcvCBz/fKAWM" TargetMode="External"/><Relationship Id="rId67" Type="http://schemas.openxmlformats.org/officeDocument/2006/relationships/hyperlink" Target="https://paperpile.com/c/RcvCBz/BK00" TargetMode="External"/><Relationship Id="rId116" Type="http://schemas.openxmlformats.org/officeDocument/2006/relationships/hyperlink" Target="http://paperpile.com/b/u7YUlw/wIv3y" TargetMode="External"/><Relationship Id="rId137" Type="http://schemas.openxmlformats.org/officeDocument/2006/relationships/hyperlink" Target="http://paperpile.com/b/u7YUlw/Cflau" TargetMode="External"/><Relationship Id="rId158" Type="http://schemas.openxmlformats.org/officeDocument/2006/relationships/hyperlink" Target="http://paperpile.com/b/u7YUlw/l24yi" TargetMode="External"/><Relationship Id="rId20" Type="http://schemas.openxmlformats.org/officeDocument/2006/relationships/hyperlink" Target="https://paperpile.com/c/RcvCBz/OVeW" TargetMode="External"/><Relationship Id="rId41" Type="http://schemas.openxmlformats.org/officeDocument/2006/relationships/hyperlink" Target="https://paperpile.com/c/RcvCBz/mUXd1" TargetMode="External"/><Relationship Id="rId62" Type="http://schemas.openxmlformats.org/officeDocument/2006/relationships/hyperlink" Target="https://paperpile.com/c/RcvCBz/IbKwa" TargetMode="External"/><Relationship Id="rId83" Type="http://schemas.openxmlformats.org/officeDocument/2006/relationships/hyperlink" Target="https://paperpile.com/c/RcvCBz/mjYj+6o47" TargetMode="External"/><Relationship Id="rId88" Type="http://schemas.openxmlformats.org/officeDocument/2006/relationships/hyperlink" Target="https://paperpile.com/c/RcvCBz/NqhfC" TargetMode="External"/><Relationship Id="rId111" Type="http://schemas.openxmlformats.org/officeDocument/2006/relationships/hyperlink" Target="http://paperpile.com/b/u7YUlw/0IZ0b" TargetMode="External"/><Relationship Id="rId132" Type="http://schemas.openxmlformats.org/officeDocument/2006/relationships/hyperlink" Target="http://paperpile.com/b/u7YUlw/seijp" TargetMode="External"/><Relationship Id="rId153" Type="http://schemas.openxmlformats.org/officeDocument/2006/relationships/hyperlink" Target="http://paperpile.com/b/u7YUlw/85TBa" TargetMode="External"/><Relationship Id="rId174" Type="http://schemas.openxmlformats.org/officeDocument/2006/relationships/hyperlink" Target="http://paperpile.com/b/u7YUlw/Mze51" TargetMode="External"/><Relationship Id="rId179" Type="http://schemas.openxmlformats.org/officeDocument/2006/relationships/hyperlink" Target="http://paperpile.com/b/u7YUlw/52zCH" TargetMode="External"/><Relationship Id="rId190" Type="http://schemas.openxmlformats.org/officeDocument/2006/relationships/fontTable" Target="fontTable.xml"/><Relationship Id="rId15" Type="http://schemas.openxmlformats.org/officeDocument/2006/relationships/hyperlink" Target="https://paperpile.com/c/RcvCBz/F2RV" TargetMode="External"/><Relationship Id="rId36" Type="http://schemas.openxmlformats.org/officeDocument/2006/relationships/hyperlink" Target="https://paperpile.com/c/RcvCBz/fCuiB+UcuCB+6uzt+UbCiT+QfddC+kcElC" TargetMode="External"/><Relationship Id="rId57" Type="http://schemas.openxmlformats.org/officeDocument/2006/relationships/hyperlink" Target="https://paperpile.com/c/RcvCBz/fHEw" TargetMode="External"/><Relationship Id="rId106" Type="http://schemas.openxmlformats.org/officeDocument/2006/relationships/hyperlink" Target="http://paperpile.com/b/u7YUlw/r5fad" TargetMode="External"/><Relationship Id="rId127" Type="http://schemas.openxmlformats.org/officeDocument/2006/relationships/hyperlink" Target="http://paperpile.com/b/u7YUlw/qAzw8" TargetMode="External"/><Relationship Id="rId10" Type="http://schemas.openxmlformats.org/officeDocument/2006/relationships/hyperlink" Target="https://paperpile.com/c/RcvCBz/JyHC" TargetMode="External"/><Relationship Id="rId31" Type="http://schemas.openxmlformats.org/officeDocument/2006/relationships/hyperlink" Target="https://paperpile.com/c/RcvCBz/YTzN" TargetMode="External"/><Relationship Id="rId52" Type="http://schemas.openxmlformats.org/officeDocument/2006/relationships/hyperlink" Target="https://paperpile.com/c/RcvCBz/UtJP+tkTE" TargetMode="External"/><Relationship Id="rId73" Type="http://schemas.openxmlformats.org/officeDocument/2006/relationships/hyperlink" Target="https://paperpile.com/c/RcvCBz/XYJg+LCY4+YZpv+8XqE" TargetMode="External"/><Relationship Id="rId78" Type="http://schemas.openxmlformats.org/officeDocument/2006/relationships/hyperlink" Target="https://paperpile.com/c/RcvCBz/G0fc" TargetMode="External"/><Relationship Id="rId94" Type="http://schemas.openxmlformats.org/officeDocument/2006/relationships/hyperlink" Target="http://paperpile.com/b/u7YUlw/KQqsW" TargetMode="External"/><Relationship Id="rId99" Type="http://schemas.openxmlformats.org/officeDocument/2006/relationships/hyperlink" Target="http://paperpile.com/b/u7YUlw/tGk1m" TargetMode="External"/><Relationship Id="rId101" Type="http://schemas.openxmlformats.org/officeDocument/2006/relationships/hyperlink" Target="http://paperpile.com/b/u7YUlw/X1IvH" TargetMode="External"/><Relationship Id="rId122" Type="http://schemas.openxmlformats.org/officeDocument/2006/relationships/hyperlink" Target="http://paperpile.com/b/u7YUlw/hWraM" TargetMode="External"/><Relationship Id="rId143" Type="http://schemas.openxmlformats.org/officeDocument/2006/relationships/hyperlink" Target="http://paperpile.com/b/u7YUlw/FbY4H" TargetMode="External"/><Relationship Id="rId148" Type="http://schemas.openxmlformats.org/officeDocument/2006/relationships/hyperlink" Target="http://paperpile.com/b/u7YUlw/zQocN" TargetMode="External"/><Relationship Id="rId164" Type="http://schemas.openxmlformats.org/officeDocument/2006/relationships/hyperlink" Target="https://www.aphis.usda.gov/Animal_health/Nahrs/Downloads/2017_nahrs_dz_list.Pdf" TargetMode="External"/><Relationship Id="rId169" Type="http://schemas.openxmlformats.org/officeDocument/2006/relationships/hyperlink" Target="https://www.fws.gov/Injuriouswildlife/Pdf_files/Current_listed_iw.Pdf" TargetMode="External"/><Relationship Id="rId18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paperpile.com/c/RcvCBz/WPs1" TargetMode="External"/><Relationship Id="rId180" Type="http://schemas.openxmlformats.org/officeDocument/2006/relationships/hyperlink" Target="http://www.marinespecies.org/Aphia.Php?P=Taxdetails&amp;Id=129619" TargetMode="External"/><Relationship Id="rId26" Type="http://schemas.openxmlformats.org/officeDocument/2006/relationships/hyperlink" Target="https://paperpile.com/c/RcvCBz/YTzN" TargetMode="External"/><Relationship Id="rId47" Type="http://schemas.openxmlformats.org/officeDocument/2006/relationships/hyperlink" Target="https://paperpile.com/c/RcvCBz/EdUIq+xO2XC" TargetMode="External"/><Relationship Id="rId68" Type="http://schemas.openxmlformats.org/officeDocument/2006/relationships/hyperlink" Target="https://paperpile.com/c/RcvCBz/F2RV+Mnlql+xatTF+cShko" TargetMode="External"/><Relationship Id="rId89" Type="http://schemas.openxmlformats.org/officeDocument/2006/relationships/hyperlink" Target="https://paperpile.com/c/RcvCBz/fS4Sr" TargetMode="External"/><Relationship Id="rId112" Type="http://schemas.openxmlformats.org/officeDocument/2006/relationships/hyperlink" Target="http://paperpile.com/b/u7YUlw/ViYfG" TargetMode="External"/><Relationship Id="rId133" Type="http://schemas.openxmlformats.org/officeDocument/2006/relationships/hyperlink" Target="http://paperpile.com/b/u7YUlw/leiEL" TargetMode="External"/><Relationship Id="rId154" Type="http://schemas.openxmlformats.org/officeDocument/2006/relationships/hyperlink" Target="http://paperpile.com/b/u7YUlw/Jie5v" TargetMode="External"/><Relationship Id="rId175" Type="http://schemas.openxmlformats.org/officeDocument/2006/relationships/hyperlink" Target="http://paperpile.com/b/u7YUlw/yb8Kk" TargetMode="External"/><Relationship Id="rId16" Type="http://schemas.openxmlformats.org/officeDocument/2006/relationships/hyperlink" Target="https://paperpile.com/c/RcvCBz/tkTE" TargetMode="External"/><Relationship Id="rId37" Type="http://schemas.openxmlformats.org/officeDocument/2006/relationships/hyperlink" Target="https://paperpile.com/c/RcvCBz/dqCHX" TargetMode="External"/><Relationship Id="rId58" Type="http://schemas.openxmlformats.org/officeDocument/2006/relationships/hyperlink" Target="https://paperpile.com/c/RcvCBz/yJ0u+32wY" TargetMode="External"/><Relationship Id="rId79" Type="http://schemas.openxmlformats.org/officeDocument/2006/relationships/hyperlink" Target="https://paperpile.com/c/RcvCBz/6dYqJ" TargetMode="External"/><Relationship Id="rId102" Type="http://schemas.openxmlformats.org/officeDocument/2006/relationships/hyperlink" Target="http://paperpile.com/b/u7YUlw/TDMDi" TargetMode="External"/><Relationship Id="rId123" Type="http://schemas.openxmlformats.org/officeDocument/2006/relationships/hyperlink" Target="http://paperpile.com/b/u7YUlw/iQkTI" TargetMode="External"/><Relationship Id="rId144" Type="http://schemas.openxmlformats.org/officeDocument/2006/relationships/hyperlink" Target="http://paperpile.com/b/u7YUlw/Xw62W" TargetMode="External"/><Relationship Id="rId90" Type="http://schemas.openxmlformats.org/officeDocument/2006/relationships/hyperlink" Target="https://paperpile.com/c/RcvCBz/fS4Sr" TargetMode="External"/><Relationship Id="rId165" Type="http://schemas.openxmlformats.org/officeDocument/2006/relationships/hyperlink" Target="http://www.nmfs.noaa.gov/Aquaculture/Docs/Aquaculture_docs/Noaa_fisheries_marine_aquaculture_strategic_plan_fy_2016-2020.Pdf" TargetMode="External"/><Relationship Id="rId186" Type="http://schemas.openxmlformats.org/officeDocument/2006/relationships/footer" Target="footer1.xml"/><Relationship Id="rId27" Type="http://schemas.openxmlformats.org/officeDocument/2006/relationships/hyperlink" Target="https://paperpile.com/c/RcvCBz/5znG" TargetMode="External"/><Relationship Id="rId48" Type="http://schemas.openxmlformats.org/officeDocument/2006/relationships/hyperlink" Target="https://paperpile.com/c/RcvCBz/Nhtei+Mnlql" TargetMode="External"/><Relationship Id="rId69" Type="http://schemas.openxmlformats.org/officeDocument/2006/relationships/hyperlink" Target="https://paperpile.com/c/RcvCBz/F2RV+JyHC" TargetMode="External"/><Relationship Id="rId113" Type="http://schemas.openxmlformats.org/officeDocument/2006/relationships/hyperlink" Target="http://paperpile.com/b/u7YUlw/pO8DV" TargetMode="External"/><Relationship Id="rId134" Type="http://schemas.openxmlformats.org/officeDocument/2006/relationships/hyperlink" Target="http://paperpile.com/b/u7YUlw/6XBcr" TargetMode="External"/><Relationship Id="rId80" Type="http://schemas.openxmlformats.org/officeDocument/2006/relationships/hyperlink" Target="https://paperpile.com/c/RcvCBz/pnEn" TargetMode="External"/><Relationship Id="rId155" Type="http://schemas.openxmlformats.org/officeDocument/2006/relationships/hyperlink" Target="http://paperpile.com/b/u7YUlw/Y7ozD" TargetMode="External"/><Relationship Id="rId176" Type="http://schemas.openxmlformats.org/officeDocument/2006/relationships/hyperlink" Target="http://paperpile.com/b/u7YUlw/NDbzF" TargetMode="External"/><Relationship Id="rId17" Type="http://schemas.openxmlformats.org/officeDocument/2006/relationships/hyperlink" Target="https://paperpile.com/c/RcvCBz/yW9zY" TargetMode="External"/><Relationship Id="rId38" Type="http://schemas.openxmlformats.org/officeDocument/2006/relationships/hyperlink" Target="https://paperpile.com/c/RcvCBz/dqCHX" TargetMode="External"/><Relationship Id="rId59" Type="http://schemas.openxmlformats.org/officeDocument/2006/relationships/hyperlink" Target="https://paperpile.com/c/RcvCBz/YZpv" TargetMode="External"/><Relationship Id="rId103" Type="http://schemas.openxmlformats.org/officeDocument/2006/relationships/hyperlink" Target="http://paperpile.com/b/u7YUlw/Ffqpm" TargetMode="External"/><Relationship Id="rId124" Type="http://schemas.openxmlformats.org/officeDocument/2006/relationships/hyperlink" Target="http://paperpile.com/b/u7YUlw/aImfy" TargetMode="External"/><Relationship Id="rId70" Type="http://schemas.openxmlformats.org/officeDocument/2006/relationships/hyperlink" Target="https://paperpile.com/c/RcvCBz/3nY2d" TargetMode="External"/><Relationship Id="rId91" Type="http://schemas.openxmlformats.org/officeDocument/2006/relationships/hyperlink" Target="https://paperpile.com/c/RcvCBz/n8ZkV" TargetMode="External"/><Relationship Id="rId145" Type="http://schemas.openxmlformats.org/officeDocument/2006/relationships/hyperlink" Target="http://paperpile.com/b/u7YUlw/iWJlJ" TargetMode="External"/><Relationship Id="rId166" Type="http://schemas.openxmlformats.org/officeDocument/2006/relationships/hyperlink" Target="U.S.%20Department%20of%20the%20Interior%20&amp;%20U.S.%20Geological%20Survey.%20n.d.%20Nonindigenous%20Aquatic%20Species%20Search%20by%20State%20Tool." TargetMode="External"/><Relationship Id="rId187" Type="http://schemas.openxmlformats.org/officeDocument/2006/relationships/footer" Target="footer2.xml"/><Relationship Id="rId1" Type="http://schemas.openxmlformats.org/officeDocument/2006/relationships/numbering" Target="numbering.xml"/><Relationship Id="rId28" Type="http://schemas.openxmlformats.org/officeDocument/2006/relationships/hyperlink" Target="https://paperpile.com/c/RcvCBz/YTzN" TargetMode="External"/><Relationship Id="rId49" Type="http://schemas.openxmlformats.org/officeDocument/2006/relationships/hyperlink" Target="https://paperpile.com/c/RcvCBz/F2RV" TargetMode="External"/><Relationship Id="rId114" Type="http://schemas.openxmlformats.org/officeDocument/2006/relationships/hyperlink" Target="http://paperpile.com/b/u7YUlw/4prQB" TargetMode="External"/><Relationship Id="rId60" Type="http://schemas.openxmlformats.org/officeDocument/2006/relationships/hyperlink" Target="https://paperpile.com/c/RcvCBz/32wY" TargetMode="External"/><Relationship Id="rId81" Type="http://schemas.openxmlformats.org/officeDocument/2006/relationships/hyperlink" Target="https://paperpile.com/c/RcvCBz/S5kA" TargetMode="External"/><Relationship Id="rId135" Type="http://schemas.openxmlformats.org/officeDocument/2006/relationships/hyperlink" Target="http://paperpile.com/b/u7YUlw/4B4OL" TargetMode="External"/><Relationship Id="rId156" Type="http://schemas.openxmlformats.org/officeDocument/2006/relationships/hyperlink" Target="http://paperpile.com/b/u7YUlw/JmGOC" TargetMode="External"/><Relationship Id="rId177" Type="http://schemas.openxmlformats.org/officeDocument/2006/relationships/hyperlink" Target="https://wdfw.wa.gov/sites/default/files/2019-03/ImportPermitExplantion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16</Pages>
  <Words>8510</Words>
  <Characters>48511</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Blake, Brady C (DFW)</dc:creator>
  <cp:lastModifiedBy>Laura H Spencer</cp:lastModifiedBy>
  <cp:revision>4</cp:revision>
  <dcterms:created xsi:type="dcterms:W3CDTF">2019-04-22T01:39:00Z</dcterms:created>
  <dcterms:modified xsi:type="dcterms:W3CDTF">2019-04-22T02:18:00Z</dcterms:modified>
</cp:coreProperties>
</file>